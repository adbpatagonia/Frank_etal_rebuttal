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588B" w:rsidRPr="00E138E2" w:rsidRDefault="007F588B" w:rsidP="007F588B">
      <w:pPr>
        <w:pStyle w:val="Heading2"/>
        <w:rPr>
          <w:rFonts w:asciiTheme="minorHAnsi" w:hAnsiTheme="minorHAnsi"/>
        </w:rPr>
      </w:pPr>
      <w:r w:rsidRPr="00E138E2">
        <w:rPr>
          <w:rFonts w:asciiTheme="minorHAnsi" w:hAnsiTheme="minorHAnsi"/>
        </w:rPr>
        <w:t>Title:</w:t>
      </w:r>
    </w:p>
    <w:p w:rsidR="007F588B" w:rsidRPr="00E138E2" w:rsidRDefault="007F588B" w:rsidP="007F588B">
      <w:r w:rsidRPr="00E138E2">
        <w:t>Rebuttal to Frank et al 2016</w:t>
      </w:r>
    </w:p>
    <w:p w:rsidR="007F588B" w:rsidRPr="00E138E2" w:rsidRDefault="007F588B" w:rsidP="007F588B">
      <w:pPr>
        <w:pStyle w:val="Heading2"/>
        <w:rPr>
          <w:rFonts w:asciiTheme="minorHAnsi" w:hAnsiTheme="minorHAnsi"/>
        </w:rPr>
      </w:pPr>
      <w:r w:rsidRPr="00E138E2">
        <w:rPr>
          <w:rFonts w:asciiTheme="minorHAnsi" w:hAnsiTheme="minorHAnsi"/>
        </w:rPr>
        <w:t>Authors:</w:t>
      </w:r>
    </w:p>
    <w:p w:rsidR="00364345" w:rsidRPr="00E138E2" w:rsidRDefault="00F22470" w:rsidP="007F588B">
      <w:r w:rsidRPr="00E138E2">
        <w:t>NAFC</w:t>
      </w:r>
      <w:r w:rsidR="007D0963" w:rsidRPr="00E138E2">
        <w:rPr>
          <w:vertAlign w:val="superscript"/>
        </w:rPr>
        <w:t>1</w:t>
      </w:r>
      <w:r w:rsidR="007D0963" w:rsidRPr="00E138E2">
        <w:rPr>
          <w:vertAlign w:val="superscript"/>
        </w:rPr>
        <w:br/>
      </w:r>
      <w:r w:rsidR="007D0963" w:rsidRPr="00E138E2">
        <w:t>Montevecchi WA</w:t>
      </w:r>
      <w:r w:rsidR="007D0963" w:rsidRPr="00E138E2">
        <w:rPr>
          <w:vertAlign w:val="superscript"/>
        </w:rPr>
        <w:t>2</w:t>
      </w:r>
      <w:r w:rsidR="007D0963" w:rsidRPr="00E138E2">
        <w:br/>
      </w:r>
      <w:r w:rsidR="00A56EE5" w:rsidRPr="00E138E2">
        <w:t>Robert D</w:t>
      </w:r>
      <w:r w:rsidR="007D0963" w:rsidRPr="00E138E2">
        <w:rPr>
          <w:vertAlign w:val="superscript"/>
        </w:rPr>
        <w:t>3</w:t>
      </w:r>
      <w:r w:rsidRPr="00E138E2">
        <w:br/>
      </w:r>
      <w:r w:rsidR="007F588B" w:rsidRPr="00E138E2">
        <w:t>Davoren</w:t>
      </w:r>
      <w:r w:rsidR="00A56EE5" w:rsidRPr="00E138E2">
        <w:t xml:space="preserve"> GK</w:t>
      </w:r>
      <w:r w:rsidR="007D0963" w:rsidRPr="00E138E2">
        <w:rPr>
          <w:vertAlign w:val="superscript"/>
        </w:rPr>
        <w:t>4</w:t>
      </w:r>
      <w:r w:rsidR="00364345" w:rsidRPr="00E138E2">
        <w:br/>
        <w:t>Rose G</w:t>
      </w:r>
      <w:r w:rsidR="007D0963" w:rsidRPr="00E138E2">
        <w:rPr>
          <w:vertAlign w:val="superscript"/>
        </w:rPr>
        <w:t>5</w:t>
      </w:r>
      <w:r w:rsidR="00364345" w:rsidRPr="00E138E2">
        <w:t>?</w:t>
      </w:r>
    </w:p>
    <w:p w:rsidR="007F588B" w:rsidRPr="00E138E2" w:rsidRDefault="007F588B" w:rsidP="007F588B">
      <w:pPr>
        <w:pStyle w:val="Heading2"/>
        <w:rPr>
          <w:rFonts w:asciiTheme="minorHAnsi" w:hAnsiTheme="minorHAnsi"/>
        </w:rPr>
      </w:pPr>
      <w:r w:rsidRPr="00E138E2">
        <w:rPr>
          <w:rFonts w:asciiTheme="minorHAnsi" w:hAnsiTheme="minorHAnsi"/>
        </w:rPr>
        <w:t>Affiliations:</w:t>
      </w:r>
    </w:p>
    <w:p w:rsidR="007F588B" w:rsidRPr="00E138E2" w:rsidRDefault="007F588B" w:rsidP="007D0963">
      <w:pPr>
        <w:pStyle w:val="ListParagraph"/>
        <w:keepNext/>
        <w:numPr>
          <w:ilvl w:val="0"/>
          <w:numId w:val="1"/>
        </w:numPr>
        <w:rPr>
          <w:rFonts w:cs="Arial"/>
          <w:sz w:val="20"/>
          <w:szCs w:val="20"/>
        </w:rPr>
      </w:pPr>
      <w:r w:rsidRPr="00E138E2">
        <w:rPr>
          <w:rFonts w:cs="Arial"/>
          <w:sz w:val="20"/>
          <w:szCs w:val="20"/>
        </w:rPr>
        <w:t xml:space="preserve">Northwest Atlantic Fisheries Centre, Fisheries and Oceans Canada, </w:t>
      </w:r>
      <w:r w:rsidR="007D0963" w:rsidRPr="00E138E2">
        <w:rPr>
          <w:rFonts w:cs="Arial"/>
          <w:sz w:val="20"/>
          <w:szCs w:val="20"/>
        </w:rPr>
        <w:t>St. John's, NL, Canada</w:t>
      </w:r>
    </w:p>
    <w:p w:rsidR="007D0963" w:rsidRPr="00E138E2" w:rsidRDefault="007D0963" w:rsidP="007D0963">
      <w:pPr>
        <w:pStyle w:val="ListParagraph"/>
        <w:keepNext/>
        <w:numPr>
          <w:ilvl w:val="0"/>
          <w:numId w:val="1"/>
        </w:numPr>
        <w:rPr>
          <w:rFonts w:cs="Arial"/>
          <w:sz w:val="20"/>
          <w:szCs w:val="20"/>
        </w:rPr>
      </w:pPr>
      <w:r w:rsidRPr="00E138E2">
        <w:rPr>
          <w:rFonts w:cs="Arial"/>
          <w:sz w:val="20"/>
          <w:szCs w:val="20"/>
        </w:rPr>
        <w:t>Cognitive and Behavioural Ecology Programme, Departments of Biology and Psychology, Memorial University of Newfoundland, St. John’s, NL, Canada</w:t>
      </w:r>
    </w:p>
    <w:p w:rsidR="007D0963" w:rsidRPr="00E138E2" w:rsidRDefault="007D0963" w:rsidP="007D0963">
      <w:pPr>
        <w:pStyle w:val="ListParagraph"/>
        <w:keepNext/>
        <w:numPr>
          <w:ilvl w:val="0"/>
          <w:numId w:val="1"/>
        </w:numPr>
        <w:rPr>
          <w:rFonts w:cs="Arial"/>
          <w:sz w:val="20"/>
          <w:szCs w:val="20"/>
          <w:lang w:val="fr-FR"/>
        </w:rPr>
      </w:pPr>
      <w:r w:rsidRPr="00E138E2">
        <w:rPr>
          <w:rFonts w:cs="Arial"/>
          <w:sz w:val="20"/>
          <w:szCs w:val="20"/>
          <w:lang w:val="fr-FR"/>
        </w:rPr>
        <w:t>Institut des sciences de la mer, Université du Québec à Rimouski, Rimouski, QC, Canada</w:t>
      </w:r>
    </w:p>
    <w:p w:rsidR="007D0963" w:rsidRPr="00E138E2" w:rsidRDefault="007D0963" w:rsidP="007D0963">
      <w:pPr>
        <w:pStyle w:val="ListParagraph"/>
        <w:keepNext/>
        <w:numPr>
          <w:ilvl w:val="0"/>
          <w:numId w:val="1"/>
        </w:numPr>
        <w:rPr>
          <w:rFonts w:cs="Arial"/>
          <w:sz w:val="20"/>
          <w:szCs w:val="20"/>
        </w:rPr>
      </w:pPr>
      <w:r w:rsidRPr="00E138E2">
        <w:rPr>
          <w:rFonts w:cs="Arial"/>
          <w:sz w:val="20"/>
          <w:szCs w:val="20"/>
        </w:rPr>
        <w:t>Department of Biological Sciences, University of Manitoba, Winnipeg, MB, Canada</w:t>
      </w:r>
    </w:p>
    <w:p w:rsidR="00526598" w:rsidRPr="00E138E2" w:rsidRDefault="00526598" w:rsidP="007D0963">
      <w:pPr>
        <w:pStyle w:val="ListParagraph"/>
        <w:keepNext/>
        <w:numPr>
          <w:ilvl w:val="0"/>
          <w:numId w:val="1"/>
        </w:numPr>
        <w:rPr>
          <w:rFonts w:cs="Arial"/>
          <w:sz w:val="20"/>
          <w:szCs w:val="20"/>
        </w:rPr>
      </w:pPr>
      <w:r w:rsidRPr="00E138E2">
        <w:rPr>
          <w:rFonts w:cs="Arial"/>
          <w:sz w:val="20"/>
          <w:szCs w:val="20"/>
        </w:rPr>
        <w:t>CFER</w:t>
      </w:r>
      <w:ins w:id="0" w:author="DFO-MPO" w:date="2018-01-19T10:02:00Z">
        <w:r w:rsidR="00C737E0">
          <w:rPr>
            <w:rFonts w:cs="Arial"/>
            <w:sz w:val="20"/>
            <w:szCs w:val="20"/>
          </w:rPr>
          <w:t xml:space="preserve">/ </w:t>
        </w:r>
        <w:proofErr w:type="gramStart"/>
        <w:r w:rsidR="00C737E0">
          <w:rPr>
            <w:rFonts w:cs="Arial"/>
            <w:sz w:val="20"/>
            <w:szCs w:val="20"/>
          </w:rPr>
          <w:t xml:space="preserve">UBC </w:t>
        </w:r>
      </w:ins>
      <w:r w:rsidRPr="00E138E2">
        <w:rPr>
          <w:rFonts w:cs="Arial"/>
          <w:sz w:val="20"/>
          <w:szCs w:val="20"/>
        </w:rPr>
        <w:t>?</w:t>
      </w:r>
      <w:proofErr w:type="gramEnd"/>
    </w:p>
    <w:p w:rsidR="007F588B" w:rsidRPr="00E138E2" w:rsidRDefault="007F588B" w:rsidP="007F588B">
      <w:pPr>
        <w:rPr>
          <w:rFonts w:eastAsiaTheme="minorEastAsia"/>
          <w:noProof/>
          <w:lang w:eastAsia="en-CA"/>
        </w:rPr>
      </w:pPr>
    </w:p>
    <w:p w:rsidR="007F588B" w:rsidRPr="00E138E2" w:rsidRDefault="007F588B" w:rsidP="007F588B">
      <w:pPr>
        <w:pStyle w:val="Heading2"/>
        <w:rPr>
          <w:rFonts w:asciiTheme="minorHAnsi" w:hAnsiTheme="minorHAnsi"/>
        </w:rPr>
      </w:pPr>
      <w:r w:rsidRPr="00E138E2">
        <w:rPr>
          <w:rFonts w:asciiTheme="minorHAnsi" w:hAnsiTheme="minorHAnsi"/>
        </w:rPr>
        <w:t>Abstract</w:t>
      </w:r>
    </w:p>
    <w:p w:rsidR="007F588B" w:rsidRPr="00E138E2" w:rsidRDefault="007F588B" w:rsidP="007F588B">
      <w:r w:rsidRPr="00E138E2">
        <w:br w:type="page"/>
      </w:r>
    </w:p>
    <w:p w:rsidR="00EF7674" w:rsidDel="007E79A5" w:rsidRDefault="00EF7674">
      <w:pPr>
        <w:rPr>
          <w:del w:id="1" w:author="DFO-MPO" w:date="2018-02-12T16:45:00Z"/>
          <w:rStyle w:val="fontstyle01"/>
          <w:rFonts w:asciiTheme="minorHAnsi" w:hAnsiTheme="minorHAnsi"/>
          <w:sz w:val="28"/>
          <w:szCs w:val="28"/>
        </w:rPr>
      </w:pPr>
      <w:moveFromRangeStart w:id="2" w:author="DFO-MPO" w:date="2018-02-12T16:44:00Z" w:name="move506217222"/>
      <w:moveFrom w:id="3" w:author="DFO-MPO" w:date="2018-02-12T16:44:00Z">
        <w:r w:rsidRPr="007E194E" w:rsidDel="007E79A5">
          <w:rPr>
            <w:rStyle w:val="fontstyle01"/>
            <w:rFonts w:asciiTheme="minorHAnsi" w:hAnsiTheme="minorHAnsi"/>
            <w:sz w:val="28"/>
            <w:szCs w:val="28"/>
            <w:u w:val="single"/>
          </w:rPr>
          <w:lastRenderedPageBreak/>
          <w:t>Capelin acoustic indices</w:t>
        </w:r>
      </w:moveFrom>
    </w:p>
    <w:p w:rsidR="0072076B" w:rsidRDefault="0072076B">
      <w:pPr>
        <w:rPr>
          <w:ins w:id="4" w:author="DFO-MPO" w:date="2018-02-12T17:29:00Z"/>
          <w:rStyle w:val="fontstyle01"/>
          <w:rFonts w:asciiTheme="minorHAnsi" w:hAnsiTheme="minorHAnsi"/>
          <w:sz w:val="28"/>
          <w:szCs w:val="28"/>
        </w:rPr>
      </w:pPr>
      <w:ins w:id="5" w:author="DFO-MPO" w:date="2018-02-12T17:28:00Z">
        <w:r>
          <w:rPr>
            <w:rStyle w:val="fontstyle01"/>
            <w:rFonts w:asciiTheme="minorHAnsi" w:hAnsiTheme="minorHAnsi"/>
            <w:sz w:val="28"/>
            <w:szCs w:val="28"/>
          </w:rPr>
          <w:t xml:space="preserve">Fish </w:t>
        </w:r>
      </w:ins>
      <w:ins w:id="6" w:author="DFO-MPO" w:date="2018-02-12T16:45:00Z">
        <w:r w:rsidR="007E79A5">
          <w:rPr>
            <w:rStyle w:val="fontstyle01"/>
            <w:rFonts w:asciiTheme="minorHAnsi" w:hAnsiTheme="minorHAnsi"/>
            <w:sz w:val="28"/>
            <w:szCs w:val="28"/>
          </w:rPr>
          <w:t>surveys</w:t>
        </w:r>
      </w:ins>
    </w:p>
    <w:p w:rsidR="0072076B" w:rsidRDefault="0072076B">
      <w:pPr>
        <w:rPr>
          <w:ins w:id="7" w:author="DFO-MPO" w:date="2018-02-12T17:29:00Z"/>
          <w:rStyle w:val="fontstyle01"/>
          <w:rFonts w:asciiTheme="minorHAnsi" w:hAnsiTheme="minorHAnsi"/>
          <w:sz w:val="28"/>
          <w:szCs w:val="28"/>
        </w:rPr>
      </w:pPr>
      <w:ins w:id="8" w:author="DFO-MPO" w:date="2018-02-12T17:29:00Z">
        <w:r>
          <w:rPr>
            <w:rStyle w:val="fontstyle01"/>
            <w:rFonts w:asciiTheme="minorHAnsi" w:hAnsiTheme="minorHAnsi"/>
            <w:sz w:val="28"/>
            <w:szCs w:val="28"/>
          </w:rPr>
          <w:t>We briefly describe here the general procedures of the spring and fall capelin acoustic surveys.</w:t>
        </w:r>
      </w:ins>
    </w:p>
    <w:p w:rsidR="007E79A5" w:rsidRPr="007E194E" w:rsidRDefault="007E79A5">
      <w:pPr>
        <w:rPr>
          <w:ins w:id="9" w:author="DFO-MPO" w:date="2018-02-12T16:45:00Z"/>
          <w:moveFrom w:id="10" w:author="DFO-MPO" w:date="2018-02-12T16:44:00Z"/>
          <w:rStyle w:val="fontstyle01"/>
          <w:rFonts w:asciiTheme="minorHAnsi" w:hAnsiTheme="minorHAnsi"/>
          <w:sz w:val="28"/>
          <w:szCs w:val="28"/>
          <w:u w:val="single"/>
        </w:rPr>
      </w:pPr>
      <w:ins w:id="11" w:author="DFO-MPO" w:date="2018-02-12T16:45:00Z">
        <w:r>
          <w:rPr>
            <w:rStyle w:val="fontstyle01"/>
            <w:rFonts w:asciiTheme="minorHAnsi" w:hAnsiTheme="minorHAnsi"/>
            <w:sz w:val="28"/>
            <w:szCs w:val="28"/>
          </w:rPr>
          <w:t xml:space="preserve"> </w:t>
        </w:r>
      </w:ins>
    </w:p>
    <w:moveFromRangeEnd w:id="2"/>
    <w:p w:rsidR="007E79A5" w:rsidRDefault="007E79A5" w:rsidP="00DD534F">
      <w:pPr>
        <w:rPr>
          <w:ins w:id="12" w:author="DFO-MPO" w:date="2018-02-12T16:45:00Z"/>
          <w:rStyle w:val="fontstyle01"/>
          <w:rFonts w:asciiTheme="minorHAnsi" w:hAnsiTheme="minorHAnsi"/>
          <w:sz w:val="28"/>
          <w:szCs w:val="28"/>
        </w:rPr>
      </w:pPr>
      <w:ins w:id="13" w:author="DFO-MPO" w:date="2018-02-12T16:45:00Z">
        <w:r>
          <w:rPr>
            <w:rStyle w:val="fontstyle01"/>
            <w:rFonts w:asciiTheme="minorHAnsi" w:hAnsiTheme="minorHAnsi"/>
            <w:sz w:val="28"/>
            <w:szCs w:val="28"/>
          </w:rPr>
          <w:t>Spring and fall acoustics surveys</w:t>
        </w:r>
      </w:ins>
    </w:p>
    <w:p w:rsidR="00DD534F" w:rsidRDefault="00DD534F" w:rsidP="00DD534F">
      <w:pPr>
        <w:rPr>
          <w:ins w:id="14" w:author="DFO-MPO" w:date="2018-02-12T16:31:00Z"/>
          <w:rStyle w:val="fontstyle01"/>
          <w:rFonts w:asciiTheme="minorHAnsi" w:hAnsiTheme="minorHAnsi"/>
          <w:sz w:val="28"/>
          <w:szCs w:val="28"/>
        </w:rPr>
      </w:pPr>
      <w:ins w:id="15" w:author="DFO-MPO" w:date="2018-02-12T16:31:00Z">
        <w:r>
          <w:rPr>
            <w:rStyle w:val="fontstyle01"/>
            <w:rFonts w:asciiTheme="minorHAnsi" w:hAnsiTheme="minorHAnsi"/>
            <w:sz w:val="28"/>
            <w:szCs w:val="28"/>
          </w:rPr>
          <w:t xml:space="preserve">Spring acoustic surveys have happened in most years since 1980 while fall acoustic surveys were conducted from 1982 through 1993 and have not been undertaken since 1994. The survey design </w:t>
        </w:r>
      </w:ins>
      <w:ins w:id="16" w:author="DFO-MPO" w:date="2018-02-15T16:48:00Z">
        <w:r w:rsidR="00E7559E">
          <w:rPr>
            <w:rStyle w:val="fontstyle01"/>
            <w:rFonts w:asciiTheme="minorHAnsi" w:hAnsiTheme="minorHAnsi"/>
            <w:sz w:val="28"/>
            <w:szCs w:val="28"/>
          </w:rPr>
          <w:t xml:space="preserve">and implementation have changed significantly </w:t>
        </w:r>
      </w:ins>
      <w:ins w:id="17" w:author="DFO-MPO" w:date="2018-02-12T16:31:00Z">
        <w:r>
          <w:rPr>
            <w:rStyle w:val="fontstyle01"/>
            <w:rFonts w:asciiTheme="minorHAnsi" w:hAnsiTheme="minorHAnsi"/>
            <w:sz w:val="28"/>
            <w:szCs w:val="28"/>
          </w:rPr>
          <w:t>over time</w:t>
        </w:r>
      </w:ins>
      <w:ins w:id="18" w:author="DFO-MPO" w:date="2018-02-15T16:48:00Z">
        <w:r w:rsidR="00E7559E">
          <w:rPr>
            <w:rStyle w:val="fontstyle01"/>
            <w:rFonts w:asciiTheme="minorHAnsi" w:hAnsiTheme="minorHAnsi"/>
            <w:sz w:val="28"/>
            <w:szCs w:val="28"/>
          </w:rPr>
          <w:t xml:space="preserve"> and a more detailed description of the acoustic survey program is provided in </w:t>
        </w:r>
        <w:commentRangeStart w:id="19"/>
        <w:r w:rsidR="00E7559E">
          <w:rPr>
            <w:rStyle w:val="fontstyle01"/>
            <w:rFonts w:asciiTheme="minorHAnsi" w:hAnsiTheme="minorHAnsi"/>
            <w:sz w:val="28"/>
            <w:szCs w:val="28"/>
          </w:rPr>
          <w:t>Mowbray (2014)</w:t>
        </w:r>
        <w:commentRangeEnd w:id="19"/>
        <w:r w:rsidR="00E7559E">
          <w:rPr>
            <w:rStyle w:val="CommentReference"/>
          </w:rPr>
          <w:commentReference w:id="19"/>
        </w:r>
        <w:r w:rsidR="00E7559E">
          <w:rPr>
            <w:rStyle w:val="fontstyle01"/>
            <w:rFonts w:asciiTheme="minorHAnsi" w:hAnsiTheme="minorHAnsi"/>
            <w:sz w:val="28"/>
            <w:szCs w:val="28"/>
          </w:rPr>
          <w:t xml:space="preserve"> </w:t>
        </w:r>
      </w:ins>
      <w:ins w:id="20" w:author="DFO-MPO" w:date="2018-02-12T16:31:00Z">
        <w:r>
          <w:rPr>
            <w:rStyle w:val="fontstyle01"/>
            <w:rFonts w:asciiTheme="minorHAnsi" w:hAnsiTheme="minorHAnsi"/>
            <w:sz w:val="28"/>
            <w:szCs w:val="28"/>
          </w:rPr>
          <w:t xml:space="preserve">. The current design consists of a series of equidistant apart (15 to 30 nautical miles) parallel acoustic survey transect lines with survey effort being partitioned amongst a number of strata that were classed as core (e.g. highest priority) or non-core (e.g. lowest priority).  </w:t>
        </w:r>
      </w:ins>
      <w:ins w:id="21" w:author="DFO-MPO" w:date="2018-02-15T16:52:00Z">
        <w:r w:rsidR="00E7559E">
          <w:rPr>
            <w:rStyle w:val="fontstyle01"/>
            <w:rFonts w:asciiTheme="minorHAnsi" w:hAnsiTheme="minorHAnsi"/>
            <w:sz w:val="28"/>
            <w:szCs w:val="28"/>
          </w:rPr>
          <w:t xml:space="preserve">The position of the initial transect line is randomly determined while the positions of subsequent lines are dependent on the position of the initial line. </w:t>
        </w:r>
      </w:ins>
      <w:ins w:id="22" w:author="DFO-MPO" w:date="2018-02-12T16:31:00Z">
        <w:r>
          <w:rPr>
            <w:rStyle w:val="fontstyle01"/>
            <w:rFonts w:asciiTheme="minorHAnsi" w:hAnsiTheme="minorHAnsi"/>
            <w:sz w:val="28"/>
            <w:szCs w:val="28"/>
          </w:rPr>
          <w:t>Targeted fishing sets were conducted, as required, to determine the species composition of the acoustic backscatter. Additional fishing sets were conducted periodically to confirm the absence of fish signal with a minimum of one set being conducted every 12 hour period during all surveys. Prior to 1996, a large mid-water trawl (Diamond IX) was used to collect biological samples. Since 1996, both mid-water (IYGPT) and bottom trawls (</w:t>
        </w:r>
        <w:proofErr w:type="spellStart"/>
        <w:r>
          <w:rPr>
            <w:rStyle w:val="fontstyle01"/>
            <w:rFonts w:asciiTheme="minorHAnsi" w:hAnsiTheme="minorHAnsi"/>
            <w:sz w:val="28"/>
            <w:szCs w:val="28"/>
          </w:rPr>
          <w:t>Campelen</w:t>
        </w:r>
        <w:proofErr w:type="spellEnd"/>
        <w:r>
          <w:rPr>
            <w:rStyle w:val="fontstyle01"/>
            <w:rFonts w:asciiTheme="minorHAnsi" w:hAnsiTheme="minorHAnsi"/>
            <w:sz w:val="28"/>
            <w:szCs w:val="28"/>
          </w:rPr>
          <w:t xml:space="preserve"> 1800) have been used to collect samples. Set duration ranges from 15 to 120 minutes depending on mode of deployment and the intensity of the backscatter to be verified. For each set, the total number and weight of each species caught was recorded. The total length, sex and maturity status were recorded for a maximum </w:t>
        </w:r>
        <w:proofErr w:type="gramStart"/>
        <w:r>
          <w:rPr>
            <w:rStyle w:val="fontstyle01"/>
            <w:rFonts w:asciiTheme="minorHAnsi" w:hAnsiTheme="minorHAnsi"/>
            <w:sz w:val="28"/>
            <w:szCs w:val="28"/>
          </w:rPr>
          <w:t>of 200 randomly selected capelin from each catch</w:t>
        </w:r>
        <w:proofErr w:type="gramEnd"/>
        <w:r>
          <w:rPr>
            <w:rStyle w:val="fontstyle01"/>
            <w:rFonts w:asciiTheme="minorHAnsi" w:hAnsiTheme="minorHAnsi"/>
            <w:sz w:val="28"/>
            <w:szCs w:val="28"/>
          </w:rPr>
          <w:t xml:space="preserve">. Additional, detailed sampling was conducted on two capelin of each sex for each 0.5 cm length group. For </w:t>
        </w:r>
        <w:proofErr w:type="gramStart"/>
        <w:r>
          <w:rPr>
            <w:rStyle w:val="fontstyle01"/>
            <w:rFonts w:asciiTheme="minorHAnsi" w:hAnsiTheme="minorHAnsi"/>
            <w:sz w:val="28"/>
            <w:szCs w:val="28"/>
          </w:rPr>
          <w:t>those</w:t>
        </w:r>
        <w:proofErr w:type="gramEnd"/>
        <w:r>
          <w:rPr>
            <w:rStyle w:val="fontstyle01"/>
            <w:rFonts w:asciiTheme="minorHAnsi" w:hAnsiTheme="minorHAnsi"/>
            <w:sz w:val="28"/>
            <w:szCs w:val="28"/>
          </w:rPr>
          <w:t xml:space="preserve"> capelin, round weight, gonad weight, and stomach fullness were determined, otoliths were removed for aging, and stomach contents were </w:t>
        </w:r>
        <w:commentRangeStart w:id="23"/>
        <w:r>
          <w:rPr>
            <w:rStyle w:val="fontstyle01"/>
            <w:rFonts w:asciiTheme="minorHAnsi" w:hAnsiTheme="minorHAnsi"/>
            <w:sz w:val="28"/>
            <w:szCs w:val="28"/>
          </w:rPr>
          <w:t>identified to the lowest practical taxonomic status and their lengths were measured</w:t>
        </w:r>
        <w:commentRangeEnd w:id="23"/>
        <w:r>
          <w:rPr>
            <w:rStyle w:val="CommentReference"/>
          </w:rPr>
          <w:commentReference w:id="23"/>
        </w:r>
        <w:r>
          <w:rPr>
            <w:rStyle w:val="fontstyle01"/>
            <w:rFonts w:asciiTheme="minorHAnsi" w:hAnsiTheme="minorHAnsi"/>
            <w:sz w:val="28"/>
            <w:szCs w:val="28"/>
          </w:rPr>
          <w:t xml:space="preserve">. The age composition of the capelin surveyed using acoustics was determined using age-length keys that were derived from the age, </w:t>
        </w:r>
        <w:r>
          <w:rPr>
            <w:rStyle w:val="fontstyle01"/>
            <w:rFonts w:asciiTheme="minorHAnsi" w:hAnsiTheme="minorHAnsi"/>
            <w:sz w:val="28"/>
            <w:szCs w:val="28"/>
          </w:rPr>
          <w:lastRenderedPageBreak/>
          <w:t xml:space="preserve">length, and sex data of the capelin collected in the biological samples for each Division and year. </w:t>
        </w:r>
      </w:ins>
    </w:p>
    <w:p w:rsidR="00DD534F" w:rsidRDefault="009C787F">
      <w:pPr>
        <w:rPr>
          <w:ins w:id="24" w:author="DFO-MPO" w:date="2018-02-12T17:34:00Z"/>
          <w:rStyle w:val="fontstyle01"/>
          <w:rFonts w:asciiTheme="minorHAnsi" w:hAnsiTheme="minorHAnsi"/>
          <w:sz w:val="28"/>
          <w:szCs w:val="28"/>
        </w:rPr>
      </w:pPr>
      <w:ins w:id="25" w:author="DFO-MPO" w:date="2018-02-12T17:34:00Z">
        <w:r>
          <w:rPr>
            <w:rStyle w:val="fontstyle01"/>
            <w:rFonts w:asciiTheme="minorHAnsi" w:hAnsiTheme="minorHAnsi"/>
            <w:sz w:val="28"/>
            <w:szCs w:val="28"/>
          </w:rPr>
          <w:t xml:space="preserve">Fall multispecies </w:t>
        </w:r>
        <w:del w:id="26" w:author="Regular, Paul" w:date="2018-02-25T13:13:00Z">
          <w:r w:rsidDel="00F62704">
            <w:rPr>
              <w:rStyle w:val="fontstyle01"/>
              <w:rFonts w:asciiTheme="minorHAnsi" w:hAnsiTheme="minorHAnsi"/>
              <w:sz w:val="28"/>
              <w:szCs w:val="28"/>
            </w:rPr>
            <w:delText>fishery?</w:delText>
          </w:r>
        </w:del>
      </w:ins>
      <w:ins w:id="27" w:author="Regular, Paul" w:date="2018-02-25T13:13:00Z">
        <w:r w:rsidR="00F62704">
          <w:rPr>
            <w:rStyle w:val="fontstyle01"/>
            <w:rFonts w:asciiTheme="minorHAnsi" w:hAnsiTheme="minorHAnsi"/>
            <w:sz w:val="28"/>
            <w:szCs w:val="28"/>
          </w:rPr>
          <w:t>survey</w:t>
        </w:r>
      </w:ins>
    </w:p>
    <w:p w:rsidR="009C787F" w:rsidRDefault="009C787F">
      <w:pPr>
        <w:rPr>
          <w:ins w:id="28" w:author="DFO-MPO" w:date="2018-02-12T17:40:00Z"/>
          <w:rStyle w:val="fontstyle01"/>
          <w:rFonts w:asciiTheme="minorHAnsi" w:hAnsiTheme="minorHAnsi"/>
          <w:sz w:val="28"/>
          <w:szCs w:val="28"/>
        </w:rPr>
      </w:pPr>
      <w:ins w:id="29" w:author="DFO-MPO" w:date="2018-02-12T17:34:00Z">
        <w:r>
          <w:rPr>
            <w:rStyle w:val="fontstyle01"/>
            <w:rFonts w:asciiTheme="minorHAnsi" w:hAnsiTheme="minorHAnsi"/>
            <w:sz w:val="28"/>
            <w:szCs w:val="28"/>
          </w:rPr>
          <w:t>&lt;</w:t>
        </w:r>
        <w:proofErr w:type="gramStart"/>
        <w:r>
          <w:rPr>
            <w:rStyle w:val="fontstyle01"/>
            <w:rFonts w:asciiTheme="minorHAnsi" w:hAnsiTheme="minorHAnsi"/>
            <w:sz w:val="28"/>
            <w:szCs w:val="28"/>
          </w:rPr>
          <w:t>details</w:t>
        </w:r>
        <w:proofErr w:type="gramEnd"/>
        <w:r>
          <w:rPr>
            <w:rStyle w:val="fontstyle01"/>
            <w:rFonts w:asciiTheme="minorHAnsi" w:hAnsiTheme="minorHAnsi"/>
            <w:sz w:val="28"/>
            <w:szCs w:val="28"/>
          </w:rPr>
          <w:t xml:space="preserve"> needed&gt;</w:t>
        </w:r>
      </w:ins>
    </w:p>
    <w:p w:rsidR="00310020" w:rsidRDefault="00310020">
      <w:pPr>
        <w:rPr>
          <w:ins w:id="30" w:author="DFO-MPO" w:date="2018-02-12T17:40:00Z"/>
          <w:rStyle w:val="fontstyle01"/>
          <w:rFonts w:asciiTheme="minorHAnsi" w:hAnsiTheme="minorHAnsi"/>
          <w:sz w:val="28"/>
          <w:szCs w:val="28"/>
        </w:rPr>
      </w:pPr>
      <w:ins w:id="31" w:author="DFO-MPO" w:date="2018-02-12T17:40:00Z">
        <w:r>
          <w:rPr>
            <w:rStyle w:val="fontstyle01"/>
            <w:rFonts w:asciiTheme="minorHAnsi" w:hAnsiTheme="minorHAnsi"/>
            <w:sz w:val="28"/>
            <w:szCs w:val="28"/>
          </w:rPr>
          <w:t xml:space="preserve">2J3KL using a </w:t>
        </w:r>
        <w:proofErr w:type="spellStart"/>
        <w:r>
          <w:rPr>
            <w:rStyle w:val="fontstyle01"/>
            <w:rFonts w:asciiTheme="minorHAnsi" w:hAnsiTheme="minorHAnsi"/>
            <w:sz w:val="28"/>
            <w:szCs w:val="28"/>
          </w:rPr>
          <w:t>Campelen</w:t>
        </w:r>
        <w:proofErr w:type="spellEnd"/>
        <w:r>
          <w:rPr>
            <w:rStyle w:val="fontstyle01"/>
            <w:rFonts w:asciiTheme="minorHAnsi" w:hAnsiTheme="minorHAnsi"/>
            <w:sz w:val="28"/>
            <w:szCs w:val="28"/>
          </w:rPr>
          <w:t xml:space="preserve"> 1800 trawl</w:t>
        </w:r>
      </w:ins>
      <w:ins w:id="32" w:author="DFO-MPO" w:date="2018-02-12T17:42:00Z">
        <w:r>
          <w:rPr>
            <w:rStyle w:val="fontstyle01"/>
            <w:rFonts w:asciiTheme="minorHAnsi" w:hAnsiTheme="minorHAnsi"/>
            <w:sz w:val="28"/>
            <w:szCs w:val="28"/>
          </w:rPr>
          <w:t xml:space="preserve">; </w:t>
        </w:r>
      </w:ins>
      <w:moveToRangeStart w:id="33" w:author="DFO-MPO" w:date="2018-02-12T17:42:00Z" w:name="move506220659"/>
      <w:commentRangeStart w:id="34"/>
      <w:moveTo w:id="35" w:author="DFO-MPO" w:date="2018-02-12T17:42:00Z">
        <w:r>
          <w:rPr>
            <w:rStyle w:val="fontstyle01"/>
            <w:rFonts w:asciiTheme="minorHAnsi" w:hAnsiTheme="minorHAnsi"/>
            <w:sz w:val="28"/>
            <w:szCs w:val="28"/>
          </w:rPr>
          <w:t xml:space="preserve">Bottom trawl survey catch at age was calculated by applying age-length keys generated for each NAFO division to the extrapolated length frequency of capelin within each division.  </w:t>
        </w:r>
        <w:commentRangeEnd w:id="34"/>
        <w:r>
          <w:rPr>
            <w:rStyle w:val="CommentReference"/>
          </w:rPr>
          <w:commentReference w:id="34"/>
        </w:r>
      </w:moveTo>
      <w:moveToRangeEnd w:id="33"/>
      <w:ins w:id="36" w:author="DFO-MPO" w:date="2018-02-15T17:06:00Z">
        <w:r w:rsidR="00B701B2" w:rsidRPr="00B701B2">
          <w:rPr>
            <w:rStyle w:val="fontstyle01"/>
            <w:rFonts w:asciiTheme="minorHAnsi" w:hAnsiTheme="minorHAnsi"/>
            <w:sz w:val="28"/>
            <w:szCs w:val="28"/>
            <w:highlight w:val="green"/>
          </w:rPr>
          <w:t xml:space="preserve"> </w:t>
        </w:r>
        <w:r w:rsidR="00B701B2" w:rsidRPr="007E4067">
          <w:rPr>
            <w:rStyle w:val="fontstyle01"/>
            <w:rFonts w:asciiTheme="minorHAnsi" w:hAnsiTheme="minorHAnsi"/>
            <w:sz w:val="28"/>
            <w:szCs w:val="28"/>
            <w:highlight w:val="green"/>
          </w:rPr>
          <w:t xml:space="preserve">This survey has been conducted in </w:t>
        </w:r>
        <w:proofErr w:type="spellStart"/>
        <w:r w:rsidR="00B701B2" w:rsidRPr="007E4067">
          <w:rPr>
            <w:rStyle w:val="fontstyle01"/>
            <w:rFonts w:asciiTheme="minorHAnsi" w:hAnsiTheme="minorHAnsi"/>
            <w:sz w:val="28"/>
            <w:szCs w:val="28"/>
            <w:highlight w:val="green"/>
          </w:rPr>
          <w:t>Div</w:t>
        </w:r>
        <w:proofErr w:type="spellEnd"/>
        <w:r w:rsidR="00B701B2" w:rsidRPr="007E4067">
          <w:rPr>
            <w:rStyle w:val="fontstyle01"/>
            <w:rFonts w:asciiTheme="minorHAnsi" w:hAnsiTheme="minorHAnsi"/>
            <w:sz w:val="28"/>
            <w:szCs w:val="28"/>
            <w:highlight w:val="green"/>
          </w:rPr>
          <w:t xml:space="preserve"> since 1995.  </w:t>
        </w:r>
      </w:ins>
    </w:p>
    <w:p w:rsidR="00310020" w:rsidRDefault="00310020">
      <w:pPr>
        <w:rPr>
          <w:ins w:id="37" w:author="DFO-MPO" w:date="2018-02-12T16:46:00Z"/>
          <w:rStyle w:val="fontstyle01"/>
          <w:rFonts w:asciiTheme="minorHAnsi" w:hAnsiTheme="minorHAnsi"/>
          <w:sz w:val="28"/>
          <w:szCs w:val="28"/>
        </w:rPr>
      </w:pPr>
    </w:p>
    <w:p w:rsidR="007E79A5" w:rsidRDefault="007E79A5">
      <w:pPr>
        <w:rPr>
          <w:ins w:id="38" w:author="DFO-MPO" w:date="2018-02-12T16:46:00Z"/>
          <w:rStyle w:val="fontstyle01"/>
          <w:rFonts w:asciiTheme="minorHAnsi" w:hAnsiTheme="minorHAnsi"/>
          <w:sz w:val="28"/>
          <w:szCs w:val="28"/>
        </w:rPr>
      </w:pPr>
      <w:ins w:id="39" w:author="DFO-MPO" w:date="2018-02-12T16:46:00Z">
        <w:r>
          <w:rPr>
            <w:rStyle w:val="fontstyle01"/>
            <w:rFonts w:asciiTheme="minorHAnsi" w:hAnsiTheme="minorHAnsi"/>
            <w:sz w:val="28"/>
            <w:szCs w:val="28"/>
          </w:rPr>
          <w:t>Inshore commercial capelin fishery</w:t>
        </w:r>
      </w:ins>
    </w:p>
    <w:p w:rsidR="007E79A5" w:rsidRDefault="007E79A5">
      <w:pPr>
        <w:rPr>
          <w:ins w:id="40" w:author="DFO-MPO" w:date="2018-02-12T16:31:00Z"/>
          <w:rStyle w:val="fontstyle01"/>
          <w:rFonts w:asciiTheme="minorHAnsi" w:hAnsiTheme="minorHAnsi"/>
          <w:sz w:val="28"/>
          <w:szCs w:val="28"/>
        </w:rPr>
      </w:pPr>
      <w:ins w:id="41" w:author="DFO-MPO" w:date="2018-02-12T16:46:00Z">
        <w:r>
          <w:rPr>
            <w:rStyle w:val="fontstyle01"/>
            <w:rFonts w:asciiTheme="minorHAnsi" w:hAnsiTheme="minorHAnsi"/>
            <w:sz w:val="28"/>
            <w:szCs w:val="28"/>
          </w:rPr>
          <w:t xml:space="preserve">In addition to the acoustic </w:t>
        </w:r>
      </w:ins>
      <w:ins w:id="42" w:author="DFO-MPO" w:date="2018-02-19T09:52:00Z">
        <w:r w:rsidR="009E5499">
          <w:rPr>
            <w:rStyle w:val="fontstyle01"/>
            <w:rFonts w:asciiTheme="minorHAnsi" w:hAnsiTheme="minorHAnsi"/>
            <w:sz w:val="28"/>
            <w:szCs w:val="28"/>
          </w:rPr>
          <w:t xml:space="preserve">and multispecies bottom trawl </w:t>
        </w:r>
      </w:ins>
      <w:proofErr w:type="gramStart"/>
      <w:ins w:id="43" w:author="DFO-MPO" w:date="2018-02-12T16:46:00Z">
        <w:r>
          <w:rPr>
            <w:rStyle w:val="fontstyle01"/>
            <w:rFonts w:asciiTheme="minorHAnsi" w:hAnsiTheme="minorHAnsi"/>
            <w:sz w:val="28"/>
            <w:szCs w:val="28"/>
          </w:rPr>
          <w:t>surveys</w:t>
        </w:r>
      </w:ins>
      <w:ins w:id="44" w:author="DFO-MPO" w:date="2018-02-19T09:52:00Z">
        <w:r w:rsidR="009E5499">
          <w:rPr>
            <w:rStyle w:val="fontstyle01"/>
            <w:rFonts w:asciiTheme="minorHAnsi" w:hAnsiTheme="minorHAnsi"/>
            <w:sz w:val="28"/>
            <w:szCs w:val="28"/>
          </w:rPr>
          <w:t xml:space="preserve"> </w:t>
        </w:r>
      </w:ins>
      <w:ins w:id="45" w:author="DFO-MPO" w:date="2018-02-12T16:46:00Z">
        <w:r>
          <w:rPr>
            <w:rStyle w:val="fontstyle01"/>
            <w:rFonts w:asciiTheme="minorHAnsi" w:hAnsiTheme="minorHAnsi"/>
            <w:sz w:val="28"/>
            <w:szCs w:val="28"/>
          </w:rPr>
          <w:t>,</w:t>
        </w:r>
        <w:proofErr w:type="gramEnd"/>
        <w:r>
          <w:rPr>
            <w:rStyle w:val="fontstyle01"/>
            <w:rFonts w:asciiTheme="minorHAnsi" w:hAnsiTheme="minorHAnsi"/>
            <w:sz w:val="28"/>
            <w:szCs w:val="28"/>
          </w:rPr>
          <w:t xml:space="preserve"> the Department of Fisheries and Oceans Canada also </w:t>
        </w:r>
      </w:ins>
      <w:ins w:id="46" w:author="DFO-MPO" w:date="2018-02-15T17:04:00Z">
        <w:r w:rsidR="00B701B2">
          <w:rPr>
            <w:rStyle w:val="fontstyle01"/>
            <w:rFonts w:asciiTheme="minorHAnsi" w:hAnsiTheme="minorHAnsi"/>
            <w:sz w:val="28"/>
            <w:szCs w:val="28"/>
          </w:rPr>
          <w:t>surveys</w:t>
        </w:r>
      </w:ins>
      <w:ins w:id="47" w:author="DFO-MPO" w:date="2018-02-12T16:46:00Z">
        <w:r>
          <w:rPr>
            <w:rStyle w:val="fontstyle01"/>
            <w:rFonts w:asciiTheme="minorHAnsi" w:hAnsiTheme="minorHAnsi"/>
            <w:sz w:val="28"/>
            <w:szCs w:val="28"/>
          </w:rPr>
          <w:t xml:space="preserve"> the catches </w:t>
        </w:r>
      </w:ins>
      <w:ins w:id="48" w:author="DFO-MPO" w:date="2018-02-15T17:04:00Z">
        <w:r w:rsidR="00B701B2">
          <w:rPr>
            <w:rStyle w:val="fontstyle01"/>
            <w:rFonts w:asciiTheme="minorHAnsi" w:hAnsiTheme="minorHAnsi"/>
            <w:sz w:val="28"/>
            <w:szCs w:val="28"/>
          </w:rPr>
          <w:t>from</w:t>
        </w:r>
      </w:ins>
      <w:ins w:id="49" w:author="DFO-MPO" w:date="2018-02-12T16:46:00Z">
        <w:r>
          <w:rPr>
            <w:rStyle w:val="fontstyle01"/>
            <w:rFonts w:asciiTheme="minorHAnsi" w:hAnsiTheme="minorHAnsi"/>
            <w:sz w:val="28"/>
            <w:szCs w:val="28"/>
          </w:rPr>
          <w:t xml:space="preserve"> the inshore commercial capelin fishery.</w:t>
        </w:r>
      </w:ins>
      <w:ins w:id="50" w:author="DFO-MPO" w:date="2018-02-12T16:48:00Z">
        <w:r>
          <w:rPr>
            <w:rStyle w:val="fontstyle01"/>
            <w:rFonts w:asciiTheme="minorHAnsi" w:hAnsiTheme="minorHAnsi"/>
            <w:sz w:val="28"/>
            <w:szCs w:val="28"/>
          </w:rPr>
          <w:t xml:space="preserve"> Four primary gear types are used in the inshore commercial capelin fishery in </w:t>
        </w:r>
      </w:ins>
      <w:ins w:id="51" w:author="DFO-MPO" w:date="2018-02-12T16:47:00Z">
        <w:r>
          <w:rPr>
            <w:rStyle w:val="fontstyle01"/>
            <w:rFonts w:asciiTheme="minorHAnsi" w:hAnsiTheme="minorHAnsi"/>
            <w:sz w:val="28"/>
            <w:szCs w:val="28"/>
          </w:rPr>
          <w:t>Divisions 3K and 3L</w:t>
        </w:r>
      </w:ins>
      <w:ins w:id="52" w:author="DFO-MPO" w:date="2018-02-12T16:48:00Z">
        <w:r>
          <w:rPr>
            <w:rStyle w:val="fontstyle01"/>
            <w:rFonts w:asciiTheme="minorHAnsi" w:hAnsiTheme="minorHAnsi"/>
            <w:sz w:val="28"/>
            <w:szCs w:val="28"/>
          </w:rPr>
          <w:t>: a trap fishery, beach seining, purse seining and more recently tuck seines.</w:t>
        </w:r>
        <w:r w:rsidR="00590020">
          <w:rPr>
            <w:rStyle w:val="fontstyle01"/>
            <w:rFonts w:asciiTheme="minorHAnsi" w:hAnsiTheme="minorHAnsi"/>
            <w:sz w:val="28"/>
            <w:szCs w:val="28"/>
          </w:rPr>
          <w:t xml:space="preserve"> For each gear type, in each bay, for each week, one sample of 200 fish is collected </w:t>
        </w:r>
      </w:ins>
      <w:ins w:id="53" w:author="DFO-MPO" w:date="2018-02-12T16:50:00Z">
        <w:r w:rsidR="00590020">
          <w:rPr>
            <w:rStyle w:val="fontstyle01"/>
            <w:rFonts w:asciiTheme="minorHAnsi" w:hAnsiTheme="minorHAnsi"/>
            <w:sz w:val="28"/>
            <w:szCs w:val="28"/>
          </w:rPr>
          <w:t xml:space="preserve">per </w:t>
        </w:r>
      </w:ins>
      <w:ins w:id="54" w:author="DFO-MPO" w:date="2018-02-12T16:48:00Z">
        <w:r w:rsidR="00590020">
          <w:rPr>
            <w:rStyle w:val="fontstyle01"/>
            <w:rFonts w:asciiTheme="minorHAnsi" w:hAnsiTheme="minorHAnsi"/>
            <w:sz w:val="28"/>
            <w:szCs w:val="28"/>
          </w:rPr>
          <w:t>500 tonnes of capelin lan</w:t>
        </w:r>
      </w:ins>
      <w:ins w:id="55" w:author="DFO-MPO" w:date="2018-02-12T16:51:00Z">
        <w:r w:rsidR="00590020">
          <w:rPr>
            <w:rStyle w:val="fontstyle01"/>
            <w:rFonts w:asciiTheme="minorHAnsi" w:hAnsiTheme="minorHAnsi"/>
            <w:sz w:val="28"/>
            <w:szCs w:val="28"/>
          </w:rPr>
          <w:t>ded using that gear type. The lengths, sex, and maturity status is determined for all 200 fish collected per sample. For a length stratified subset of the catch, 2 fish of each se</w:t>
        </w:r>
      </w:ins>
      <w:ins w:id="56" w:author="DFO-MPO" w:date="2018-02-12T16:52:00Z">
        <w:r w:rsidR="00590020">
          <w:rPr>
            <w:rStyle w:val="fontstyle01"/>
            <w:rFonts w:asciiTheme="minorHAnsi" w:hAnsiTheme="minorHAnsi"/>
            <w:sz w:val="28"/>
            <w:szCs w:val="28"/>
          </w:rPr>
          <w:t>x for each 0.5 cm length is further examined in order to determine their ages using otoliths, their whole weights and gonad weights and in more recent years, their stomach fullness is also determined.</w:t>
        </w:r>
      </w:ins>
      <w:ins w:id="57" w:author="DFO-MPO" w:date="2018-02-12T16:53:00Z">
        <w:r w:rsidR="00590020">
          <w:rPr>
            <w:rStyle w:val="fontstyle01"/>
            <w:rFonts w:asciiTheme="minorHAnsi" w:hAnsiTheme="minorHAnsi"/>
            <w:sz w:val="28"/>
            <w:szCs w:val="28"/>
          </w:rPr>
          <w:t xml:space="preserve"> The age composition of the commercial catch is then determined using age-length keys that are generated on a monthly basis with </w:t>
        </w:r>
      </w:ins>
      <w:ins w:id="58" w:author="DFO-MPO" w:date="2018-02-12T16:54:00Z">
        <w:r w:rsidR="00590020">
          <w:rPr>
            <w:rStyle w:val="fontstyle01"/>
            <w:rFonts w:asciiTheme="minorHAnsi" w:hAnsiTheme="minorHAnsi"/>
            <w:sz w:val="28"/>
            <w:szCs w:val="28"/>
          </w:rPr>
          <w:t>separate</w:t>
        </w:r>
      </w:ins>
      <w:ins w:id="59" w:author="DFO-MPO" w:date="2018-02-12T16:53:00Z">
        <w:r w:rsidR="00590020">
          <w:rPr>
            <w:rStyle w:val="fontstyle01"/>
            <w:rFonts w:asciiTheme="minorHAnsi" w:hAnsiTheme="minorHAnsi"/>
            <w:sz w:val="28"/>
            <w:szCs w:val="28"/>
          </w:rPr>
          <w:t xml:space="preserve"> </w:t>
        </w:r>
      </w:ins>
      <w:ins w:id="60" w:author="DFO-MPO" w:date="2018-02-12T16:54:00Z">
        <w:r w:rsidR="00590020">
          <w:rPr>
            <w:rStyle w:val="fontstyle01"/>
            <w:rFonts w:asciiTheme="minorHAnsi" w:hAnsiTheme="minorHAnsi"/>
            <w:sz w:val="28"/>
            <w:szCs w:val="28"/>
          </w:rPr>
          <w:t>keys being developed for sexes, fishing gear, month, and division.</w:t>
        </w:r>
      </w:ins>
      <w:ins w:id="61" w:author="DFO-MPO" w:date="2018-02-12T16:55:00Z">
        <w:r w:rsidR="00590020">
          <w:rPr>
            <w:rStyle w:val="fontstyle01"/>
            <w:rFonts w:asciiTheme="minorHAnsi" w:hAnsiTheme="minorHAnsi"/>
            <w:sz w:val="28"/>
            <w:szCs w:val="28"/>
          </w:rPr>
          <w:t xml:space="preserve"> </w:t>
        </w:r>
      </w:ins>
      <w:ins w:id="62" w:author="DFO-MPO" w:date="2018-02-12T16:47:00Z">
        <w:r>
          <w:rPr>
            <w:rStyle w:val="fontstyle01"/>
            <w:rFonts w:asciiTheme="minorHAnsi" w:hAnsiTheme="minorHAnsi"/>
            <w:sz w:val="28"/>
            <w:szCs w:val="28"/>
          </w:rPr>
          <w:t xml:space="preserve"> </w:t>
        </w:r>
      </w:ins>
    </w:p>
    <w:p w:rsidR="00DD534F" w:rsidRDefault="00DD534F">
      <w:pPr>
        <w:rPr>
          <w:ins w:id="63" w:author="DFO-MPO" w:date="2018-02-12T16:30:00Z"/>
          <w:rStyle w:val="fontstyle01"/>
          <w:rFonts w:asciiTheme="minorHAnsi" w:hAnsiTheme="minorHAnsi"/>
          <w:sz w:val="28"/>
          <w:szCs w:val="28"/>
        </w:rPr>
      </w:pPr>
    </w:p>
    <w:p w:rsidR="007E79A5" w:rsidRPr="0099741F" w:rsidRDefault="007E79A5" w:rsidP="007E79A5">
      <w:pPr>
        <w:rPr>
          <w:moveTo w:id="64" w:author="DFO-MPO" w:date="2018-02-12T16:44:00Z"/>
          <w:rStyle w:val="fontstyle01"/>
          <w:rFonts w:asciiTheme="minorHAnsi" w:hAnsiTheme="minorHAnsi"/>
          <w:sz w:val="28"/>
          <w:szCs w:val="28"/>
          <w:u w:val="single"/>
        </w:rPr>
      </w:pPr>
      <w:moveToRangeStart w:id="65" w:author="DFO-MPO" w:date="2018-02-12T16:44:00Z" w:name="move506217222"/>
      <w:moveTo w:id="66" w:author="DFO-MPO" w:date="2018-02-12T16:44:00Z">
        <w:r w:rsidRPr="0099741F">
          <w:rPr>
            <w:rStyle w:val="fontstyle01"/>
            <w:rFonts w:asciiTheme="minorHAnsi" w:hAnsiTheme="minorHAnsi"/>
            <w:sz w:val="28"/>
            <w:szCs w:val="28"/>
            <w:u w:val="single"/>
          </w:rPr>
          <w:t>Capelin acoustic indices</w:t>
        </w:r>
      </w:moveTo>
    </w:p>
    <w:moveToRangeEnd w:id="65"/>
    <w:p w:rsidR="008D0AF6" w:rsidRPr="007E194E" w:rsidDel="00310020" w:rsidRDefault="00EF7674">
      <w:pPr>
        <w:rPr>
          <w:del w:id="67" w:author="DFO-MPO" w:date="2018-02-12T17:39:00Z"/>
          <w:rStyle w:val="fontstyle01"/>
          <w:rFonts w:asciiTheme="minorHAnsi" w:hAnsiTheme="minorHAnsi"/>
          <w:sz w:val="28"/>
          <w:szCs w:val="28"/>
          <w:highlight w:val="green"/>
        </w:rPr>
      </w:pPr>
      <w:commentRangeStart w:id="68"/>
      <w:r w:rsidRPr="007E194E">
        <w:rPr>
          <w:rStyle w:val="fontstyle01"/>
          <w:rFonts w:asciiTheme="minorHAnsi" w:hAnsiTheme="minorHAnsi"/>
          <w:sz w:val="28"/>
          <w:szCs w:val="28"/>
          <w:highlight w:val="green"/>
        </w:rPr>
        <w:t xml:space="preserve">In the absence of </w:t>
      </w:r>
      <w:r w:rsidR="00BD7EA8" w:rsidRPr="007E194E">
        <w:rPr>
          <w:rStyle w:val="fontstyle01"/>
          <w:rFonts w:asciiTheme="minorHAnsi" w:hAnsiTheme="minorHAnsi"/>
          <w:sz w:val="28"/>
          <w:szCs w:val="28"/>
          <w:highlight w:val="green"/>
        </w:rPr>
        <w:t xml:space="preserve">an </w:t>
      </w:r>
      <w:r w:rsidRPr="007E194E">
        <w:rPr>
          <w:rStyle w:val="fontstyle01"/>
          <w:rFonts w:asciiTheme="minorHAnsi" w:hAnsiTheme="minorHAnsi"/>
          <w:sz w:val="28"/>
          <w:szCs w:val="28"/>
          <w:highlight w:val="green"/>
        </w:rPr>
        <w:t>ab</w:t>
      </w:r>
      <w:r w:rsidR="006A7BB5" w:rsidRPr="007E194E">
        <w:rPr>
          <w:rStyle w:val="fontstyle01"/>
          <w:rFonts w:asciiTheme="minorHAnsi" w:hAnsiTheme="minorHAnsi"/>
          <w:sz w:val="28"/>
          <w:szCs w:val="28"/>
          <w:highlight w:val="green"/>
        </w:rPr>
        <w:t>sol</w:t>
      </w:r>
      <w:r w:rsidRPr="007E194E">
        <w:rPr>
          <w:rStyle w:val="fontstyle01"/>
          <w:rFonts w:asciiTheme="minorHAnsi" w:hAnsiTheme="minorHAnsi"/>
          <w:sz w:val="28"/>
          <w:szCs w:val="28"/>
          <w:highlight w:val="green"/>
        </w:rPr>
        <w:t xml:space="preserve">ute abundance </w:t>
      </w:r>
      <w:r w:rsidR="009772D1" w:rsidRPr="007E194E">
        <w:rPr>
          <w:rStyle w:val="fontstyle01"/>
          <w:rFonts w:asciiTheme="minorHAnsi" w:hAnsiTheme="minorHAnsi"/>
          <w:sz w:val="28"/>
          <w:szCs w:val="28"/>
          <w:highlight w:val="green"/>
        </w:rPr>
        <w:t xml:space="preserve">estimate </w:t>
      </w:r>
      <w:r w:rsidRPr="007E194E">
        <w:rPr>
          <w:rStyle w:val="fontstyle01"/>
          <w:rFonts w:asciiTheme="minorHAnsi" w:hAnsiTheme="minorHAnsi"/>
          <w:sz w:val="28"/>
          <w:szCs w:val="28"/>
          <w:highlight w:val="green"/>
        </w:rPr>
        <w:t xml:space="preserve">for the 2J3KL </w:t>
      </w:r>
      <w:r w:rsidR="006A7BB5" w:rsidRPr="007E194E">
        <w:rPr>
          <w:rStyle w:val="fontstyle01"/>
          <w:rFonts w:asciiTheme="minorHAnsi" w:hAnsiTheme="minorHAnsi"/>
          <w:sz w:val="28"/>
          <w:szCs w:val="28"/>
          <w:highlight w:val="green"/>
        </w:rPr>
        <w:t>capelin</w:t>
      </w:r>
      <w:r w:rsidR="00A87793" w:rsidRPr="007E194E">
        <w:rPr>
          <w:rStyle w:val="fontstyle01"/>
          <w:rFonts w:asciiTheme="minorHAnsi" w:hAnsiTheme="minorHAnsi"/>
          <w:sz w:val="28"/>
          <w:szCs w:val="28"/>
          <w:highlight w:val="green"/>
        </w:rPr>
        <w:t xml:space="preserve"> stock</w:t>
      </w:r>
      <w:r w:rsidR="00BC2AC9" w:rsidRPr="007E194E">
        <w:rPr>
          <w:rStyle w:val="fontstyle01"/>
          <w:rFonts w:asciiTheme="minorHAnsi" w:hAnsiTheme="minorHAnsi"/>
          <w:sz w:val="28"/>
          <w:szCs w:val="28"/>
          <w:highlight w:val="green"/>
        </w:rPr>
        <w:t>,</w:t>
      </w:r>
      <w:r w:rsidR="006A7BB5" w:rsidRPr="007E194E">
        <w:rPr>
          <w:rStyle w:val="fontstyle01"/>
          <w:rFonts w:asciiTheme="minorHAnsi" w:hAnsiTheme="minorHAnsi"/>
          <w:sz w:val="28"/>
          <w:szCs w:val="28"/>
          <w:highlight w:val="green"/>
        </w:rPr>
        <w:t xml:space="preserve"> </w:t>
      </w:r>
      <w:r w:rsidR="00022671" w:rsidRPr="007E194E">
        <w:rPr>
          <w:rStyle w:val="fontstyle01"/>
          <w:rFonts w:asciiTheme="minorHAnsi" w:hAnsiTheme="minorHAnsi"/>
          <w:sz w:val="28"/>
          <w:szCs w:val="28"/>
          <w:highlight w:val="green"/>
        </w:rPr>
        <w:t xml:space="preserve">researchers in recent years </w:t>
      </w:r>
      <w:r w:rsidRPr="007E194E">
        <w:rPr>
          <w:rStyle w:val="fontstyle01"/>
          <w:rFonts w:asciiTheme="minorHAnsi" w:hAnsiTheme="minorHAnsi"/>
          <w:sz w:val="28"/>
          <w:szCs w:val="28"/>
          <w:highlight w:val="green"/>
        </w:rPr>
        <w:t xml:space="preserve">have utilised </w:t>
      </w:r>
      <w:r w:rsidR="009772D1" w:rsidRPr="007E194E">
        <w:rPr>
          <w:rStyle w:val="fontstyle01"/>
          <w:rFonts w:asciiTheme="minorHAnsi" w:hAnsiTheme="minorHAnsi"/>
          <w:sz w:val="28"/>
          <w:szCs w:val="28"/>
          <w:highlight w:val="green"/>
        </w:rPr>
        <w:t xml:space="preserve">an index generated from a </w:t>
      </w:r>
      <w:r w:rsidRPr="007E194E">
        <w:rPr>
          <w:rStyle w:val="fontstyle01"/>
          <w:rFonts w:asciiTheme="minorHAnsi" w:hAnsiTheme="minorHAnsi"/>
          <w:sz w:val="28"/>
          <w:szCs w:val="28"/>
          <w:highlight w:val="green"/>
        </w:rPr>
        <w:t xml:space="preserve">spring </w:t>
      </w:r>
      <w:r w:rsidRPr="007E194E">
        <w:rPr>
          <w:rStyle w:val="fontstyle01"/>
          <w:rFonts w:asciiTheme="minorHAnsi" w:hAnsiTheme="minorHAnsi"/>
          <w:sz w:val="28"/>
          <w:szCs w:val="28"/>
          <w:highlight w:val="green"/>
        </w:rPr>
        <w:lastRenderedPageBreak/>
        <w:t>acoustic survey</w:t>
      </w:r>
      <w:r w:rsidR="00A87793" w:rsidRPr="007E194E">
        <w:rPr>
          <w:rStyle w:val="fontstyle01"/>
          <w:rFonts w:asciiTheme="minorHAnsi" w:hAnsiTheme="minorHAnsi"/>
          <w:sz w:val="28"/>
          <w:szCs w:val="28"/>
          <w:highlight w:val="green"/>
        </w:rPr>
        <w:t xml:space="preserve"> </w:t>
      </w:r>
      <w:r w:rsidRPr="007E194E">
        <w:rPr>
          <w:rStyle w:val="fontstyle01"/>
          <w:rFonts w:asciiTheme="minorHAnsi" w:hAnsiTheme="minorHAnsi"/>
          <w:sz w:val="28"/>
          <w:szCs w:val="28"/>
          <w:highlight w:val="green"/>
        </w:rPr>
        <w:t>(</w:t>
      </w:r>
      <w:commentRangeStart w:id="69"/>
      <w:r w:rsidR="00BC2AC9" w:rsidRPr="007E194E">
        <w:rPr>
          <w:rStyle w:val="fontstyle01"/>
          <w:rFonts w:asciiTheme="minorHAnsi" w:hAnsiTheme="minorHAnsi"/>
          <w:sz w:val="28"/>
          <w:szCs w:val="28"/>
          <w:highlight w:val="green"/>
        </w:rPr>
        <w:t xml:space="preserve">see table 1, </w:t>
      </w:r>
      <w:r w:rsidRPr="007E194E">
        <w:rPr>
          <w:rStyle w:val="fontstyle01"/>
          <w:rFonts w:asciiTheme="minorHAnsi" w:hAnsiTheme="minorHAnsi"/>
          <w:sz w:val="28"/>
          <w:szCs w:val="28"/>
          <w:highlight w:val="green"/>
        </w:rPr>
        <w:t>Frank et al 2016</w:t>
      </w:r>
      <w:commentRangeEnd w:id="69"/>
      <w:r w:rsidR="005D450A" w:rsidRPr="007E194E">
        <w:rPr>
          <w:rStyle w:val="CommentReference"/>
          <w:highlight w:val="green"/>
        </w:rPr>
        <w:commentReference w:id="69"/>
      </w:r>
      <w:r w:rsidR="009772D1" w:rsidRPr="007E194E">
        <w:rPr>
          <w:rStyle w:val="fontstyle01"/>
          <w:rFonts w:asciiTheme="minorHAnsi" w:hAnsiTheme="minorHAnsi"/>
          <w:sz w:val="28"/>
          <w:szCs w:val="28"/>
          <w:highlight w:val="green"/>
        </w:rPr>
        <w:t>, Mowbray, 2014</w:t>
      </w:r>
      <w:r w:rsidRPr="007E194E">
        <w:rPr>
          <w:rStyle w:val="fontstyle01"/>
          <w:rFonts w:asciiTheme="minorHAnsi" w:hAnsiTheme="minorHAnsi"/>
          <w:sz w:val="28"/>
          <w:szCs w:val="28"/>
          <w:highlight w:val="green"/>
        </w:rPr>
        <w:t>)</w:t>
      </w:r>
      <w:r w:rsidR="00D559B9" w:rsidRPr="007E194E">
        <w:rPr>
          <w:rStyle w:val="fontstyle01"/>
          <w:rFonts w:asciiTheme="minorHAnsi" w:hAnsiTheme="minorHAnsi"/>
          <w:sz w:val="28"/>
          <w:szCs w:val="28"/>
          <w:highlight w:val="green"/>
        </w:rPr>
        <w:t xml:space="preserve"> (Fig 1)</w:t>
      </w:r>
      <w:r w:rsidRPr="007E194E">
        <w:rPr>
          <w:rStyle w:val="fontstyle01"/>
          <w:rFonts w:asciiTheme="minorHAnsi" w:hAnsiTheme="minorHAnsi"/>
          <w:sz w:val="28"/>
          <w:szCs w:val="28"/>
          <w:highlight w:val="green"/>
        </w:rPr>
        <w:t xml:space="preserve">.  </w:t>
      </w:r>
      <w:r w:rsidR="00BC2AC9" w:rsidRPr="007E194E">
        <w:rPr>
          <w:rStyle w:val="fontstyle01"/>
          <w:rFonts w:asciiTheme="minorHAnsi" w:hAnsiTheme="minorHAnsi"/>
          <w:sz w:val="28"/>
          <w:szCs w:val="28"/>
          <w:highlight w:val="green"/>
        </w:rPr>
        <w:t xml:space="preserve">However, this survey </w:t>
      </w:r>
      <w:r w:rsidR="00BD7EA8" w:rsidRPr="007E194E">
        <w:rPr>
          <w:rStyle w:val="fontstyle01"/>
          <w:rFonts w:asciiTheme="minorHAnsi" w:hAnsiTheme="minorHAnsi"/>
          <w:sz w:val="28"/>
          <w:szCs w:val="28"/>
          <w:highlight w:val="green"/>
        </w:rPr>
        <w:t xml:space="preserve">has limited spatial coverage.  </w:t>
      </w:r>
      <w:r w:rsidRPr="007E194E">
        <w:rPr>
          <w:rStyle w:val="fontstyle01"/>
          <w:rFonts w:asciiTheme="minorHAnsi" w:hAnsiTheme="minorHAnsi"/>
          <w:sz w:val="28"/>
          <w:szCs w:val="28"/>
          <w:highlight w:val="green"/>
        </w:rPr>
        <w:t xml:space="preserve">At the time of </w:t>
      </w:r>
      <w:del w:id="70" w:author="DFO-MPO" w:date="2018-02-12T15:31:00Z">
        <w:r w:rsidRPr="007E194E" w:rsidDel="006268D1">
          <w:rPr>
            <w:rStyle w:val="fontstyle01"/>
            <w:rFonts w:asciiTheme="minorHAnsi" w:hAnsiTheme="minorHAnsi"/>
            <w:sz w:val="28"/>
            <w:szCs w:val="28"/>
            <w:highlight w:val="green"/>
          </w:rPr>
          <w:delText xml:space="preserve">the </w:delText>
        </w:r>
      </w:del>
      <w:r w:rsidRPr="007E194E">
        <w:rPr>
          <w:rStyle w:val="fontstyle01"/>
          <w:rFonts w:asciiTheme="minorHAnsi" w:hAnsiTheme="minorHAnsi"/>
          <w:sz w:val="28"/>
          <w:szCs w:val="28"/>
          <w:highlight w:val="green"/>
        </w:rPr>
        <w:t>inception</w:t>
      </w:r>
      <w:ins w:id="71" w:author="DFO-MPO" w:date="2018-02-12T15:32:00Z">
        <w:r w:rsidR="006268D1" w:rsidRPr="007E194E">
          <w:rPr>
            <w:rStyle w:val="fontstyle01"/>
            <w:rFonts w:asciiTheme="minorHAnsi" w:hAnsiTheme="minorHAnsi"/>
            <w:sz w:val="28"/>
            <w:szCs w:val="28"/>
            <w:highlight w:val="green"/>
          </w:rPr>
          <w:t xml:space="preserve"> for</w:t>
        </w:r>
      </w:ins>
      <w:ins w:id="72" w:author="DFO-MPO" w:date="2018-02-12T15:31:00Z">
        <w:r w:rsidR="006268D1" w:rsidRPr="007E194E">
          <w:rPr>
            <w:rStyle w:val="fontstyle01"/>
            <w:rFonts w:asciiTheme="minorHAnsi" w:hAnsiTheme="minorHAnsi"/>
            <w:sz w:val="28"/>
            <w:szCs w:val="28"/>
            <w:highlight w:val="green"/>
          </w:rPr>
          <w:t xml:space="preserve"> the </w:t>
        </w:r>
      </w:ins>
      <w:del w:id="73" w:author="DFO-MPO" w:date="2018-02-12T15:31:00Z">
        <w:r w:rsidRPr="007E194E" w:rsidDel="006268D1">
          <w:rPr>
            <w:rStyle w:val="fontstyle01"/>
            <w:rFonts w:asciiTheme="minorHAnsi" w:hAnsiTheme="minorHAnsi"/>
            <w:sz w:val="28"/>
            <w:szCs w:val="28"/>
            <w:highlight w:val="green"/>
          </w:rPr>
          <w:delText xml:space="preserve"> o</w:delText>
        </w:r>
        <w:r w:rsidR="007F2218" w:rsidRPr="007E194E" w:rsidDel="006268D1">
          <w:rPr>
            <w:rStyle w:val="fontstyle01"/>
            <w:rFonts w:asciiTheme="minorHAnsi" w:hAnsiTheme="minorHAnsi"/>
            <w:sz w:val="28"/>
            <w:szCs w:val="28"/>
            <w:highlight w:val="green"/>
          </w:rPr>
          <w:delText>f</w:delText>
        </w:r>
        <w:r w:rsidRPr="007E194E" w:rsidDel="006268D1">
          <w:rPr>
            <w:rStyle w:val="fontstyle01"/>
            <w:rFonts w:asciiTheme="minorHAnsi" w:hAnsiTheme="minorHAnsi"/>
            <w:sz w:val="28"/>
            <w:szCs w:val="28"/>
            <w:highlight w:val="green"/>
          </w:rPr>
          <w:delText xml:space="preserve"> </w:delText>
        </w:r>
      </w:del>
      <w:r w:rsidRPr="007E194E">
        <w:rPr>
          <w:rStyle w:val="fontstyle01"/>
          <w:rFonts w:asciiTheme="minorHAnsi" w:hAnsiTheme="minorHAnsi"/>
          <w:sz w:val="28"/>
          <w:szCs w:val="28"/>
          <w:highlight w:val="green"/>
        </w:rPr>
        <w:t xml:space="preserve">NW Atlantic </w:t>
      </w:r>
      <w:r w:rsidR="001075C3" w:rsidRPr="007E194E">
        <w:rPr>
          <w:rStyle w:val="fontstyle01"/>
          <w:rFonts w:asciiTheme="minorHAnsi" w:hAnsiTheme="minorHAnsi"/>
          <w:sz w:val="28"/>
          <w:szCs w:val="28"/>
          <w:highlight w:val="green"/>
        </w:rPr>
        <w:t xml:space="preserve">acoustic </w:t>
      </w:r>
      <w:r w:rsidRPr="007E194E">
        <w:rPr>
          <w:rStyle w:val="fontstyle01"/>
          <w:rFonts w:asciiTheme="minorHAnsi" w:hAnsiTheme="minorHAnsi"/>
          <w:sz w:val="28"/>
          <w:szCs w:val="28"/>
          <w:highlight w:val="green"/>
        </w:rPr>
        <w:t>surveys</w:t>
      </w:r>
      <w:r w:rsidR="001075C3" w:rsidRPr="007E194E">
        <w:rPr>
          <w:rStyle w:val="fontstyle01"/>
          <w:rFonts w:asciiTheme="minorHAnsi" w:hAnsiTheme="minorHAnsi"/>
          <w:sz w:val="28"/>
          <w:szCs w:val="28"/>
          <w:highlight w:val="green"/>
        </w:rPr>
        <w:t xml:space="preserve"> for c</w:t>
      </w:r>
      <w:r w:rsidR="009772D1" w:rsidRPr="007E194E">
        <w:rPr>
          <w:rStyle w:val="fontstyle01"/>
          <w:rFonts w:asciiTheme="minorHAnsi" w:hAnsiTheme="minorHAnsi"/>
          <w:sz w:val="28"/>
          <w:szCs w:val="28"/>
          <w:highlight w:val="green"/>
        </w:rPr>
        <w:t>a</w:t>
      </w:r>
      <w:r w:rsidR="001075C3" w:rsidRPr="007E194E">
        <w:rPr>
          <w:rStyle w:val="fontstyle01"/>
          <w:rFonts w:asciiTheme="minorHAnsi" w:hAnsiTheme="minorHAnsi"/>
          <w:sz w:val="28"/>
          <w:szCs w:val="28"/>
          <w:highlight w:val="green"/>
        </w:rPr>
        <w:t>pelin</w:t>
      </w:r>
      <w:r w:rsidR="007F2218" w:rsidRPr="007E194E">
        <w:rPr>
          <w:rStyle w:val="fontstyle01"/>
          <w:rFonts w:asciiTheme="minorHAnsi" w:hAnsiTheme="minorHAnsi"/>
          <w:sz w:val="28"/>
          <w:szCs w:val="28"/>
          <w:highlight w:val="green"/>
        </w:rPr>
        <w:t>,</w:t>
      </w:r>
      <w:r w:rsidRPr="007E194E">
        <w:rPr>
          <w:rStyle w:val="fontstyle01"/>
          <w:rFonts w:asciiTheme="minorHAnsi" w:hAnsiTheme="minorHAnsi"/>
          <w:sz w:val="28"/>
          <w:szCs w:val="28"/>
          <w:highlight w:val="green"/>
        </w:rPr>
        <w:t xml:space="preserve"> </w:t>
      </w:r>
      <w:r w:rsidR="001075C3" w:rsidRPr="007E194E">
        <w:rPr>
          <w:rStyle w:val="fontstyle01"/>
          <w:rFonts w:asciiTheme="minorHAnsi" w:hAnsiTheme="minorHAnsi"/>
          <w:sz w:val="28"/>
          <w:szCs w:val="28"/>
          <w:highlight w:val="green"/>
        </w:rPr>
        <w:t xml:space="preserve">NAFO </w:t>
      </w:r>
      <w:r w:rsidR="007F2218" w:rsidRPr="007E194E">
        <w:rPr>
          <w:rStyle w:val="fontstyle01"/>
          <w:rFonts w:asciiTheme="minorHAnsi" w:hAnsiTheme="minorHAnsi"/>
          <w:sz w:val="28"/>
          <w:szCs w:val="28"/>
          <w:highlight w:val="green"/>
        </w:rPr>
        <w:t>Div</w:t>
      </w:r>
      <w:r w:rsidR="000605CD" w:rsidRPr="007E194E">
        <w:rPr>
          <w:rStyle w:val="fontstyle01"/>
          <w:rFonts w:asciiTheme="minorHAnsi" w:hAnsiTheme="minorHAnsi"/>
          <w:sz w:val="28"/>
          <w:szCs w:val="28"/>
          <w:highlight w:val="green"/>
        </w:rPr>
        <w:t>ision</w:t>
      </w:r>
      <w:r w:rsidR="00A87793" w:rsidRPr="007E194E">
        <w:rPr>
          <w:rStyle w:val="fontstyle01"/>
          <w:rFonts w:asciiTheme="minorHAnsi" w:hAnsiTheme="minorHAnsi"/>
          <w:sz w:val="28"/>
          <w:szCs w:val="28"/>
          <w:highlight w:val="green"/>
        </w:rPr>
        <w:t>s</w:t>
      </w:r>
      <w:r w:rsidR="007F2218" w:rsidRPr="007E194E">
        <w:rPr>
          <w:rStyle w:val="fontstyle01"/>
          <w:rFonts w:asciiTheme="minorHAnsi" w:hAnsiTheme="minorHAnsi"/>
          <w:sz w:val="28"/>
          <w:szCs w:val="28"/>
          <w:highlight w:val="green"/>
        </w:rPr>
        <w:t xml:space="preserve"> 2J3KL </w:t>
      </w:r>
      <w:del w:id="74" w:author="DFO-MPO" w:date="2018-02-12T10:11:00Z">
        <w:r w:rsidR="00A87793" w:rsidRPr="007E194E" w:rsidDel="00183AD2">
          <w:rPr>
            <w:rStyle w:val="fontstyle01"/>
            <w:rFonts w:asciiTheme="minorHAnsi" w:hAnsiTheme="minorHAnsi"/>
            <w:sz w:val="28"/>
            <w:szCs w:val="28"/>
            <w:highlight w:val="green"/>
          </w:rPr>
          <w:delText xml:space="preserve">was </w:delText>
        </w:r>
      </w:del>
      <w:ins w:id="75" w:author="DFO-MPO" w:date="2018-02-12T10:11:00Z">
        <w:r w:rsidR="00183AD2" w:rsidRPr="007E194E">
          <w:rPr>
            <w:rStyle w:val="fontstyle01"/>
            <w:rFonts w:asciiTheme="minorHAnsi" w:hAnsiTheme="minorHAnsi"/>
            <w:sz w:val="28"/>
            <w:szCs w:val="28"/>
            <w:highlight w:val="green"/>
          </w:rPr>
          <w:t xml:space="preserve">were </w:t>
        </w:r>
      </w:ins>
      <w:r w:rsidR="00A87793" w:rsidRPr="007E194E">
        <w:rPr>
          <w:rStyle w:val="fontstyle01"/>
          <w:rFonts w:asciiTheme="minorHAnsi" w:hAnsiTheme="minorHAnsi"/>
          <w:sz w:val="28"/>
          <w:szCs w:val="28"/>
          <w:highlight w:val="green"/>
        </w:rPr>
        <w:t>considered to contain two</w:t>
      </w:r>
      <w:del w:id="76" w:author="DFO-MPO" w:date="2018-02-12T10:11:00Z">
        <w:r w:rsidR="00A87793" w:rsidRPr="007E194E" w:rsidDel="00183AD2">
          <w:rPr>
            <w:rStyle w:val="fontstyle01"/>
            <w:rFonts w:asciiTheme="minorHAnsi" w:hAnsiTheme="minorHAnsi"/>
            <w:sz w:val="28"/>
            <w:szCs w:val="28"/>
            <w:highlight w:val="green"/>
          </w:rPr>
          <w:delText xml:space="preserve"> </w:delText>
        </w:r>
      </w:del>
      <w:r w:rsidR="007F2218" w:rsidRPr="007E194E">
        <w:rPr>
          <w:rStyle w:val="fontstyle01"/>
          <w:rFonts w:asciiTheme="minorHAnsi" w:hAnsiTheme="minorHAnsi"/>
          <w:sz w:val="28"/>
          <w:szCs w:val="28"/>
          <w:highlight w:val="green"/>
        </w:rPr>
        <w:t xml:space="preserve"> stock</w:t>
      </w:r>
      <w:r w:rsidR="00192BD0" w:rsidRPr="007E194E">
        <w:rPr>
          <w:rStyle w:val="fontstyle01"/>
          <w:rFonts w:asciiTheme="minorHAnsi" w:hAnsiTheme="minorHAnsi"/>
          <w:sz w:val="28"/>
          <w:szCs w:val="28"/>
          <w:highlight w:val="green"/>
        </w:rPr>
        <w:t>s</w:t>
      </w:r>
      <w:r w:rsidR="007F2218" w:rsidRPr="007E194E">
        <w:rPr>
          <w:rStyle w:val="fontstyle01"/>
          <w:rFonts w:asciiTheme="minorHAnsi" w:hAnsiTheme="minorHAnsi"/>
          <w:sz w:val="28"/>
          <w:szCs w:val="28"/>
          <w:highlight w:val="green"/>
        </w:rPr>
        <w:t xml:space="preserve">, one </w:t>
      </w:r>
      <w:r w:rsidR="00A87793" w:rsidRPr="007E194E">
        <w:rPr>
          <w:rStyle w:val="fontstyle01"/>
          <w:rFonts w:asciiTheme="minorHAnsi" w:hAnsiTheme="minorHAnsi"/>
          <w:sz w:val="28"/>
          <w:szCs w:val="28"/>
          <w:highlight w:val="green"/>
        </w:rPr>
        <w:t xml:space="preserve">in </w:t>
      </w:r>
      <w:ins w:id="77" w:author="DFO-MPO" w:date="2018-02-12T10:11:00Z">
        <w:r w:rsidR="00183AD2" w:rsidRPr="007E194E">
          <w:rPr>
            <w:rStyle w:val="fontstyle01"/>
            <w:rFonts w:asciiTheme="minorHAnsi" w:hAnsiTheme="minorHAnsi"/>
            <w:sz w:val="28"/>
            <w:szCs w:val="28"/>
            <w:highlight w:val="green"/>
          </w:rPr>
          <w:t xml:space="preserve">the </w:t>
        </w:r>
      </w:ins>
      <w:r w:rsidR="00A87793" w:rsidRPr="007E194E">
        <w:rPr>
          <w:rStyle w:val="fontstyle01"/>
          <w:rFonts w:asciiTheme="minorHAnsi" w:hAnsiTheme="minorHAnsi"/>
          <w:sz w:val="28"/>
          <w:szCs w:val="28"/>
          <w:highlight w:val="green"/>
        </w:rPr>
        <w:t xml:space="preserve">2J3K </w:t>
      </w:r>
      <w:r w:rsidR="007F2218" w:rsidRPr="007E194E">
        <w:rPr>
          <w:rStyle w:val="fontstyle01"/>
          <w:rFonts w:asciiTheme="minorHAnsi" w:hAnsiTheme="minorHAnsi"/>
          <w:sz w:val="28"/>
          <w:szCs w:val="28"/>
          <w:highlight w:val="green"/>
        </w:rPr>
        <w:t xml:space="preserve">portion and one in </w:t>
      </w:r>
      <w:ins w:id="78" w:author="DFO-MPO" w:date="2018-02-12T10:11:00Z">
        <w:r w:rsidR="00183AD2" w:rsidRPr="007E194E">
          <w:rPr>
            <w:rStyle w:val="fontstyle01"/>
            <w:rFonts w:asciiTheme="minorHAnsi" w:hAnsiTheme="minorHAnsi"/>
            <w:sz w:val="28"/>
            <w:szCs w:val="28"/>
            <w:highlight w:val="green"/>
          </w:rPr>
          <w:t xml:space="preserve">the </w:t>
        </w:r>
      </w:ins>
      <w:r w:rsidR="00A87793" w:rsidRPr="007E194E">
        <w:rPr>
          <w:rStyle w:val="fontstyle01"/>
          <w:rFonts w:asciiTheme="minorHAnsi" w:hAnsiTheme="minorHAnsi"/>
          <w:sz w:val="28"/>
          <w:szCs w:val="28"/>
          <w:highlight w:val="green"/>
        </w:rPr>
        <w:t>3L</w:t>
      </w:r>
      <w:r w:rsidR="001075C3" w:rsidRPr="007E194E">
        <w:rPr>
          <w:rStyle w:val="fontstyle01"/>
          <w:rFonts w:asciiTheme="minorHAnsi" w:hAnsiTheme="minorHAnsi"/>
          <w:sz w:val="28"/>
          <w:szCs w:val="28"/>
          <w:highlight w:val="green"/>
        </w:rPr>
        <w:t xml:space="preserve"> </w:t>
      </w:r>
      <w:ins w:id="79" w:author="DFO-MPO" w:date="2018-02-19T09:54:00Z">
        <w:r w:rsidR="009E5499">
          <w:rPr>
            <w:rStyle w:val="fontstyle01"/>
            <w:rFonts w:asciiTheme="minorHAnsi" w:hAnsiTheme="minorHAnsi"/>
            <w:sz w:val="28"/>
            <w:szCs w:val="28"/>
            <w:highlight w:val="green"/>
          </w:rPr>
          <w:t xml:space="preserve">portion </w:t>
        </w:r>
      </w:ins>
      <w:r w:rsidR="001075C3" w:rsidRPr="007E194E">
        <w:rPr>
          <w:rStyle w:val="fontstyle01"/>
          <w:rFonts w:asciiTheme="minorHAnsi" w:hAnsiTheme="minorHAnsi"/>
          <w:sz w:val="28"/>
          <w:szCs w:val="28"/>
          <w:highlight w:val="green"/>
        </w:rPr>
        <w:t>(Campbell and Winters, 1973)</w:t>
      </w:r>
      <w:del w:id="80" w:author="DFO-MPO" w:date="2018-02-12T10:11:00Z">
        <w:r w:rsidR="001075C3" w:rsidRPr="007E194E" w:rsidDel="00183AD2">
          <w:rPr>
            <w:rStyle w:val="fontstyle01"/>
            <w:rFonts w:asciiTheme="minorHAnsi" w:hAnsiTheme="minorHAnsi"/>
            <w:sz w:val="28"/>
            <w:szCs w:val="28"/>
            <w:highlight w:val="green"/>
          </w:rPr>
          <w:delText xml:space="preserve"> </w:delText>
        </w:r>
      </w:del>
      <w:r w:rsidR="00192BD0" w:rsidRPr="007E194E">
        <w:rPr>
          <w:rStyle w:val="fontstyle01"/>
          <w:rFonts w:asciiTheme="minorHAnsi" w:hAnsiTheme="minorHAnsi"/>
          <w:sz w:val="28"/>
          <w:szCs w:val="28"/>
          <w:highlight w:val="green"/>
        </w:rPr>
        <w:t>.  Acoustic</w:t>
      </w:r>
      <w:r w:rsidR="000605CD" w:rsidRPr="007E194E">
        <w:rPr>
          <w:rStyle w:val="fontstyle01"/>
          <w:rFonts w:asciiTheme="minorHAnsi" w:hAnsiTheme="minorHAnsi"/>
          <w:sz w:val="28"/>
          <w:szCs w:val="28"/>
          <w:highlight w:val="green"/>
        </w:rPr>
        <w:t xml:space="preserve"> surveys were designed</w:t>
      </w:r>
      <w:r w:rsidR="009772D1" w:rsidRPr="007E194E">
        <w:rPr>
          <w:rStyle w:val="fontstyle01"/>
          <w:rFonts w:asciiTheme="minorHAnsi" w:hAnsiTheme="minorHAnsi"/>
          <w:sz w:val="28"/>
          <w:szCs w:val="28"/>
          <w:highlight w:val="green"/>
        </w:rPr>
        <w:t xml:space="preserve"> </w:t>
      </w:r>
      <w:r w:rsidR="007F2218" w:rsidRPr="007E194E">
        <w:rPr>
          <w:rStyle w:val="fontstyle01"/>
          <w:rFonts w:asciiTheme="minorHAnsi" w:hAnsiTheme="minorHAnsi"/>
          <w:sz w:val="28"/>
          <w:szCs w:val="28"/>
          <w:highlight w:val="green"/>
        </w:rPr>
        <w:t>to assess the two “stocks”</w:t>
      </w:r>
      <w:r w:rsidR="006A7BB5" w:rsidRPr="007E194E">
        <w:rPr>
          <w:rStyle w:val="fontstyle01"/>
          <w:rFonts w:asciiTheme="minorHAnsi" w:hAnsiTheme="minorHAnsi"/>
          <w:sz w:val="28"/>
          <w:szCs w:val="28"/>
          <w:highlight w:val="green"/>
        </w:rPr>
        <w:t xml:space="preserve"> separately:</w:t>
      </w:r>
      <w:r w:rsidR="007F2218" w:rsidRPr="007E194E">
        <w:rPr>
          <w:rStyle w:val="fontstyle01"/>
          <w:rFonts w:asciiTheme="minorHAnsi" w:hAnsiTheme="minorHAnsi"/>
          <w:sz w:val="28"/>
          <w:szCs w:val="28"/>
          <w:highlight w:val="green"/>
        </w:rPr>
        <w:t xml:space="preserve">  </w:t>
      </w:r>
      <w:r w:rsidR="006A7BB5" w:rsidRPr="007E194E">
        <w:rPr>
          <w:rStyle w:val="fontstyle01"/>
          <w:rFonts w:asciiTheme="minorHAnsi" w:hAnsiTheme="minorHAnsi"/>
          <w:sz w:val="28"/>
          <w:szCs w:val="28"/>
          <w:highlight w:val="green"/>
        </w:rPr>
        <w:t>a</w:t>
      </w:r>
      <w:r w:rsidR="007F2218" w:rsidRPr="007E194E">
        <w:rPr>
          <w:rStyle w:val="fontstyle01"/>
          <w:rFonts w:asciiTheme="minorHAnsi" w:hAnsiTheme="minorHAnsi"/>
          <w:sz w:val="28"/>
          <w:szCs w:val="28"/>
          <w:highlight w:val="green"/>
        </w:rPr>
        <w:t xml:space="preserve"> spring </w:t>
      </w:r>
      <w:r w:rsidR="00A87793" w:rsidRPr="007E194E">
        <w:rPr>
          <w:rStyle w:val="fontstyle01"/>
          <w:rFonts w:asciiTheme="minorHAnsi" w:hAnsiTheme="minorHAnsi"/>
          <w:sz w:val="28"/>
          <w:szCs w:val="28"/>
          <w:highlight w:val="green"/>
        </w:rPr>
        <w:t>offshore acoustic sur</w:t>
      </w:r>
      <w:r w:rsidR="007F2218" w:rsidRPr="007E194E">
        <w:rPr>
          <w:rStyle w:val="fontstyle01"/>
          <w:rFonts w:asciiTheme="minorHAnsi" w:hAnsiTheme="minorHAnsi"/>
          <w:sz w:val="28"/>
          <w:szCs w:val="28"/>
          <w:highlight w:val="green"/>
        </w:rPr>
        <w:t xml:space="preserve">vey </w:t>
      </w:r>
      <w:commentRangeStart w:id="81"/>
      <w:r w:rsidR="00A87793" w:rsidRPr="007E194E">
        <w:rPr>
          <w:rStyle w:val="fontstyle01"/>
          <w:rFonts w:asciiTheme="minorHAnsi" w:hAnsiTheme="minorHAnsi"/>
          <w:sz w:val="28"/>
          <w:szCs w:val="28"/>
          <w:highlight w:val="green"/>
        </w:rPr>
        <w:t xml:space="preserve">(SOAS) </w:t>
      </w:r>
      <w:commentRangeEnd w:id="81"/>
      <w:r w:rsidR="00192BD0" w:rsidRPr="007E194E">
        <w:rPr>
          <w:rStyle w:val="CommentReference"/>
          <w:highlight w:val="green"/>
        </w:rPr>
        <w:commentReference w:id="81"/>
      </w:r>
      <w:r w:rsidR="00A87793" w:rsidRPr="007E194E">
        <w:rPr>
          <w:rStyle w:val="fontstyle01"/>
          <w:rFonts w:asciiTheme="minorHAnsi" w:hAnsiTheme="minorHAnsi"/>
          <w:sz w:val="28"/>
          <w:szCs w:val="28"/>
          <w:highlight w:val="green"/>
        </w:rPr>
        <w:t xml:space="preserve">conducted </w:t>
      </w:r>
      <w:ins w:id="82" w:author="DFO-MPO" w:date="2018-02-12T10:12:00Z">
        <w:r w:rsidR="00183AD2" w:rsidRPr="007E194E">
          <w:rPr>
            <w:rStyle w:val="fontstyle01"/>
            <w:rFonts w:asciiTheme="minorHAnsi" w:hAnsiTheme="minorHAnsi"/>
            <w:sz w:val="28"/>
            <w:szCs w:val="28"/>
            <w:highlight w:val="green"/>
          </w:rPr>
          <w:t xml:space="preserve">in </w:t>
        </w:r>
      </w:ins>
      <w:del w:id="83" w:author="DFO-MPO" w:date="2018-02-12T10:12:00Z">
        <w:r w:rsidR="00A87793" w:rsidRPr="007E194E" w:rsidDel="00183AD2">
          <w:rPr>
            <w:rStyle w:val="fontstyle01"/>
            <w:rFonts w:asciiTheme="minorHAnsi" w:hAnsiTheme="minorHAnsi"/>
            <w:sz w:val="28"/>
            <w:szCs w:val="28"/>
            <w:highlight w:val="green"/>
          </w:rPr>
          <w:delText xml:space="preserve">during the month of </w:delText>
        </w:r>
      </w:del>
      <w:r w:rsidR="00A87793" w:rsidRPr="007E194E">
        <w:rPr>
          <w:rStyle w:val="fontstyle01"/>
          <w:rFonts w:asciiTheme="minorHAnsi" w:hAnsiTheme="minorHAnsi"/>
          <w:sz w:val="28"/>
          <w:szCs w:val="28"/>
          <w:highlight w:val="green"/>
        </w:rPr>
        <w:t xml:space="preserve">May in Division 3L, </w:t>
      </w:r>
      <w:r w:rsidR="007F2218" w:rsidRPr="007E194E">
        <w:rPr>
          <w:rStyle w:val="fontstyle01"/>
          <w:rFonts w:asciiTheme="minorHAnsi" w:hAnsiTheme="minorHAnsi"/>
          <w:sz w:val="28"/>
          <w:szCs w:val="28"/>
          <w:highlight w:val="green"/>
        </w:rPr>
        <w:t>timed to intercept capelin during spring feeding</w:t>
      </w:r>
      <w:r w:rsidR="00A87793" w:rsidRPr="007E194E">
        <w:rPr>
          <w:rStyle w:val="fontstyle01"/>
          <w:rFonts w:asciiTheme="minorHAnsi" w:hAnsiTheme="minorHAnsi"/>
          <w:sz w:val="28"/>
          <w:szCs w:val="28"/>
          <w:highlight w:val="green"/>
        </w:rPr>
        <w:t xml:space="preserve"> </w:t>
      </w:r>
      <w:r w:rsidR="007F2218" w:rsidRPr="007E194E">
        <w:rPr>
          <w:rStyle w:val="fontstyle01"/>
          <w:rFonts w:asciiTheme="minorHAnsi" w:hAnsiTheme="minorHAnsi"/>
          <w:sz w:val="28"/>
          <w:szCs w:val="28"/>
          <w:highlight w:val="green"/>
        </w:rPr>
        <w:t>just prior to their spawning migration</w:t>
      </w:r>
      <w:del w:id="84" w:author="DFO-MPO" w:date="2018-02-12T10:12:00Z">
        <w:r w:rsidR="000605CD" w:rsidRPr="007E194E" w:rsidDel="00183AD2">
          <w:rPr>
            <w:rStyle w:val="fontstyle01"/>
            <w:rFonts w:asciiTheme="minorHAnsi" w:hAnsiTheme="minorHAnsi"/>
            <w:sz w:val="28"/>
            <w:szCs w:val="28"/>
            <w:highlight w:val="green"/>
          </w:rPr>
          <w:delText>;</w:delText>
        </w:r>
      </w:del>
      <w:r w:rsidR="000605CD" w:rsidRPr="007E194E">
        <w:rPr>
          <w:rStyle w:val="fontstyle01"/>
          <w:rFonts w:asciiTheme="minorHAnsi" w:hAnsiTheme="minorHAnsi"/>
          <w:sz w:val="28"/>
          <w:szCs w:val="28"/>
          <w:highlight w:val="green"/>
        </w:rPr>
        <w:t xml:space="preserve"> and a fall </w:t>
      </w:r>
      <w:r w:rsidR="00A87793" w:rsidRPr="007E194E">
        <w:rPr>
          <w:rStyle w:val="fontstyle01"/>
          <w:rFonts w:asciiTheme="minorHAnsi" w:hAnsiTheme="minorHAnsi"/>
          <w:sz w:val="28"/>
          <w:szCs w:val="28"/>
          <w:highlight w:val="green"/>
        </w:rPr>
        <w:t xml:space="preserve">offshore acoustic survey (FOAS) conducted </w:t>
      </w:r>
      <w:ins w:id="85" w:author="DFO-MPO" w:date="2018-02-12T10:13:00Z">
        <w:r w:rsidR="00183AD2" w:rsidRPr="007E194E">
          <w:rPr>
            <w:rStyle w:val="fontstyle01"/>
            <w:rFonts w:asciiTheme="minorHAnsi" w:hAnsiTheme="minorHAnsi"/>
            <w:sz w:val="28"/>
            <w:szCs w:val="28"/>
            <w:highlight w:val="green"/>
          </w:rPr>
          <w:t xml:space="preserve">from </w:t>
        </w:r>
      </w:ins>
      <w:del w:id="86" w:author="DFO-MPO" w:date="2018-02-12T10:13:00Z">
        <w:r w:rsidR="00A87793" w:rsidRPr="007E194E" w:rsidDel="00183AD2">
          <w:rPr>
            <w:rStyle w:val="fontstyle01"/>
            <w:rFonts w:asciiTheme="minorHAnsi" w:hAnsiTheme="minorHAnsi"/>
            <w:sz w:val="28"/>
            <w:szCs w:val="28"/>
            <w:highlight w:val="green"/>
          </w:rPr>
          <w:delText xml:space="preserve">in </w:delText>
        </w:r>
      </w:del>
      <w:r w:rsidR="000605CD" w:rsidRPr="007E194E">
        <w:rPr>
          <w:rStyle w:val="fontstyle01"/>
          <w:rFonts w:asciiTheme="minorHAnsi" w:hAnsiTheme="minorHAnsi"/>
          <w:sz w:val="28"/>
          <w:szCs w:val="28"/>
          <w:highlight w:val="green"/>
        </w:rPr>
        <w:t>Oct</w:t>
      </w:r>
      <w:ins w:id="87" w:author="DFO-MPO" w:date="2018-02-12T10:12:00Z">
        <w:r w:rsidR="00183AD2" w:rsidRPr="007E194E">
          <w:rPr>
            <w:rStyle w:val="fontstyle01"/>
            <w:rFonts w:asciiTheme="minorHAnsi" w:hAnsiTheme="minorHAnsi"/>
            <w:sz w:val="28"/>
            <w:szCs w:val="28"/>
            <w:highlight w:val="green"/>
          </w:rPr>
          <w:t>ober</w:t>
        </w:r>
      </w:ins>
      <w:ins w:id="88" w:author="DFO-MPO" w:date="2018-02-12T10:13:00Z">
        <w:r w:rsidR="00183AD2" w:rsidRPr="007E194E">
          <w:rPr>
            <w:rStyle w:val="fontstyle01"/>
            <w:rFonts w:asciiTheme="minorHAnsi" w:hAnsiTheme="minorHAnsi"/>
            <w:sz w:val="28"/>
            <w:szCs w:val="28"/>
            <w:highlight w:val="green"/>
          </w:rPr>
          <w:t xml:space="preserve"> through</w:t>
        </w:r>
      </w:ins>
      <w:del w:id="89" w:author="DFO-MPO" w:date="2018-02-12T10:13:00Z">
        <w:r w:rsidR="000605CD" w:rsidRPr="007E194E" w:rsidDel="00183AD2">
          <w:rPr>
            <w:rStyle w:val="fontstyle01"/>
            <w:rFonts w:asciiTheme="minorHAnsi" w:hAnsiTheme="minorHAnsi"/>
            <w:sz w:val="28"/>
            <w:szCs w:val="28"/>
            <w:highlight w:val="green"/>
          </w:rPr>
          <w:delText>-</w:delText>
        </w:r>
      </w:del>
      <w:ins w:id="90" w:author="DFO-MPO" w:date="2018-02-12T10:13:00Z">
        <w:r w:rsidR="00183AD2" w:rsidRPr="007E194E">
          <w:rPr>
            <w:rStyle w:val="fontstyle01"/>
            <w:rFonts w:asciiTheme="minorHAnsi" w:hAnsiTheme="minorHAnsi"/>
            <w:sz w:val="28"/>
            <w:szCs w:val="28"/>
            <w:highlight w:val="green"/>
          </w:rPr>
          <w:t xml:space="preserve"> </w:t>
        </w:r>
      </w:ins>
      <w:r w:rsidR="006A7BB5" w:rsidRPr="007E194E">
        <w:rPr>
          <w:rStyle w:val="fontstyle01"/>
          <w:rFonts w:asciiTheme="minorHAnsi" w:hAnsiTheme="minorHAnsi"/>
          <w:sz w:val="28"/>
          <w:szCs w:val="28"/>
          <w:highlight w:val="green"/>
        </w:rPr>
        <w:t>Nov</w:t>
      </w:r>
      <w:ins w:id="91" w:author="DFO-MPO" w:date="2018-02-12T10:13:00Z">
        <w:r w:rsidR="00183AD2" w:rsidRPr="007E194E">
          <w:rPr>
            <w:rStyle w:val="fontstyle01"/>
            <w:rFonts w:asciiTheme="minorHAnsi" w:hAnsiTheme="minorHAnsi"/>
            <w:sz w:val="28"/>
            <w:szCs w:val="28"/>
            <w:highlight w:val="green"/>
          </w:rPr>
          <w:t>ember</w:t>
        </w:r>
      </w:ins>
      <w:r w:rsidR="00A87793" w:rsidRPr="007E194E">
        <w:rPr>
          <w:rStyle w:val="fontstyle01"/>
          <w:rFonts w:asciiTheme="minorHAnsi" w:hAnsiTheme="minorHAnsi"/>
          <w:sz w:val="28"/>
          <w:szCs w:val="28"/>
          <w:highlight w:val="green"/>
        </w:rPr>
        <w:t xml:space="preserve"> in </w:t>
      </w:r>
      <w:ins w:id="92" w:author="DFO-MPO" w:date="2018-02-12T10:13:00Z">
        <w:r w:rsidR="00183AD2" w:rsidRPr="007E194E">
          <w:rPr>
            <w:rStyle w:val="fontstyle01"/>
            <w:rFonts w:asciiTheme="minorHAnsi" w:hAnsiTheme="minorHAnsi"/>
            <w:sz w:val="28"/>
            <w:szCs w:val="28"/>
            <w:highlight w:val="green"/>
          </w:rPr>
          <w:t xml:space="preserve">Division </w:t>
        </w:r>
      </w:ins>
      <w:r w:rsidR="006A7BB5" w:rsidRPr="007E194E">
        <w:rPr>
          <w:rStyle w:val="fontstyle01"/>
          <w:rFonts w:asciiTheme="minorHAnsi" w:hAnsiTheme="minorHAnsi"/>
          <w:sz w:val="28"/>
          <w:szCs w:val="28"/>
          <w:highlight w:val="green"/>
        </w:rPr>
        <w:t>2J3K</w:t>
      </w:r>
      <w:del w:id="93" w:author="DFO-MPO" w:date="2018-02-12T10:13:00Z">
        <w:r w:rsidR="006A7BB5" w:rsidRPr="007E194E" w:rsidDel="00183AD2">
          <w:rPr>
            <w:rStyle w:val="fontstyle01"/>
            <w:rFonts w:asciiTheme="minorHAnsi" w:hAnsiTheme="minorHAnsi"/>
            <w:sz w:val="28"/>
            <w:szCs w:val="28"/>
            <w:highlight w:val="green"/>
          </w:rPr>
          <w:delText xml:space="preserve"> portion</w:delText>
        </w:r>
      </w:del>
      <w:r w:rsidR="00A87793" w:rsidRPr="007E194E">
        <w:rPr>
          <w:rStyle w:val="fontstyle01"/>
          <w:rFonts w:asciiTheme="minorHAnsi" w:hAnsiTheme="minorHAnsi"/>
          <w:sz w:val="28"/>
          <w:szCs w:val="28"/>
          <w:highlight w:val="green"/>
        </w:rPr>
        <w:t xml:space="preserve">, designed to intercept capelin during the fall feeding period.  </w:t>
      </w:r>
      <w:r w:rsidR="000605CD" w:rsidRPr="007E194E">
        <w:rPr>
          <w:rStyle w:val="fontstyle01"/>
          <w:rFonts w:asciiTheme="minorHAnsi" w:hAnsiTheme="minorHAnsi"/>
          <w:sz w:val="28"/>
          <w:szCs w:val="28"/>
          <w:highlight w:val="green"/>
        </w:rPr>
        <w:t xml:space="preserve">Later, </w:t>
      </w:r>
      <w:r w:rsidR="00BD7EA8" w:rsidRPr="007E194E">
        <w:rPr>
          <w:rStyle w:val="fontstyle01"/>
          <w:rFonts w:asciiTheme="minorHAnsi" w:hAnsiTheme="minorHAnsi"/>
          <w:sz w:val="28"/>
          <w:szCs w:val="28"/>
          <w:highlight w:val="green"/>
        </w:rPr>
        <w:t xml:space="preserve">in light of </w:t>
      </w:r>
      <w:r w:rsidR="009772D1" w:rsidRPr="007E194E">
        <w:rPr>
          <w:rStyle w:val="fontstyle01"/>
          <w:rFonts w:asciiTheme="minorHAnsi" w:hAnsiTheme="minorHAnsi"/>
          <w:sz w:val="28"/>
          <w:szCs w:val="28"/>
          <w:highlight w:val="green"/>
        </w:rPr>
        <w:t>evidence fr</w:t>
      </w:r>
      <w:r w:rsidR="000605CD" w:rsidRPr="007E194E">
        <w:rPr>
          <w:rStyle w:val="fontstyle01"/>
          <w:rFonts w:asciiTheme="minorHAnsi" w:hAnsiTheme="minorHAnsi"/>
          <w:sz w:val="28"/>
          <w:szCs w:val="28"/>
          <w:highlight w:val="green"/>
        </w:rPr>
        <w:t xml:space="preserve">om </w:t>
      </w:r>
      <w:r w:rsidR="009772D1" w:rsidRPr="007E194E">
        <w:rPr>
          <w:rStyle w:val="fontstyle01"/>
          <w:rFonts w:asciiTheme="minorHAnsi" w:hAnsiTheme="minorHAnsi"/>
          <w:sz w:val="28"/>
          <w:szCs w:val="28"/>
          <w:highlight w:val="green"/>
        </w:rPr>
        <w:t xml:space="preserve">meristic and tagging studies </w:t>
      </w:r>
      <w:r w:rsidR="00022671" w:rsidRPr="007E194E">
        <w:rPr>
          <w:rStyle w:val="fontstyle01"/>
          <w:rFonts w:asciiTheme="minorHAnsi" w:hAnsiTheme="minorHAnsi"/>
          <w:sz w:val="28"/>
          <w:szCs w:val="28"/>
          <w:highlight w:val="green"/>
        </w:rPr>
        <w:t>(</w:t>
      </w:r>
      <w:proofErr w:type="spellStart"/>
      <w:r w:rsidR="009772D1" w:rsidRPr="007E194E">
        <w:rPr>
          <w:rStyle w:val="fontstyle01"/>
          <w:rFonts w:asciiTheme="minorHAnsi" w:hAnsiTheme="minorHAnsi"/>
          <w:sz w:val="28"/>
          <w:szCs w:val="28"/>
          <w:highlight w:val="green"/>
        </w:rPr>
        <w:t>Misra</w:t>
      </w:r>
      <w:proofErr w:type="spellEnd"/>
      <w:r w:rsidR="009772D1" w:rsidRPr="007E194E">
        <w:rPr>
          <w:rStyle w:val="fontstyle01"/>
          <w:rFonts w:asciiTheme="minorHAnsi" w:hAnsiTheme="minorHAnsi"/>
          <w:sz w:val="28"/>
          <w:szCs w:val="28"/>
          <w:highlight w:val="green"/>
        </w:rPr>
        <w:t xml:space="preserve"> and </w:t>
      </w:r>
      <w:proofErr w:type="spellStart"/>
      <w:r w:rsidR="009772D1" w:rsidRPr="007E194E">
        <w:rPr>
          <w:rStyle w:val="fontstyle01"/>
          <w:rFonts w:asciiTheme="minorHAnsi" w:hAnsiTheme="minorHAnsi"/>
          <w:sz w:val="28"/>
          <w:szCs w:val="28"/>
          <w:highlight w:val="green"/>
        </w:rPr>
        <w:t>Carscadden</w:t>
      </w:r>
      <w:proofErr w:type="spellEnd"/>
      <w:del w:id="94" w:author="DFO-MPO" w:date="2018-02-12T10:13:00Z">
        <w:r w:rsidR="009772D1" w:rsidRPr="007E194E" w:rsidDel="00183AD2">
          <w:rPr>
            <w:rStyle w:val="fontstyle01"/>
            <w:rFonts w:asciiTheme="minorHAnsi" w:hAnsiTheme="minorHAnsi"/>
            <w:sz w:val="28"/>
            <w:szCs w:val="28"/>
            <w:highlight w:val="green"/>
          </w:rPr>
          <w:delText>,</w:delText>
        </w:r>
      </w:del>
      <w:r w:rsidR="009772D1" w:rsidRPr="007E194E">
        <w:rPr>
          <w:rStyle w:val="fontstyle01"/>
          <w:rFonts w:asciiTheme="minorHAnsi" w:hAnsiTheme="minorHAnsi"/>
          <w:sz w:val="28"/>
          <w:szCs w:val="28"/>
          <w:highlight w:val="green"/>
        </w:rPr>
        <w:t xml:space="preserve"> 1984 and </w:t>
      </w:r>
      <w:r w:rsidR="00022671" w:rsidRPr="007E194E">
        <w:rPr>
          <w:rStyle w:val="fontstyle01"/>
          <w:rFonts w:asciiTheme="minorHAnsi" w:hAnsiTheme="minorHAnsi"/>
          <w:sz w:val="28"/>
          <w:szCs w:val="28"/>
          <w:highlight w:val="green"/>
        </w:rPr>
        <w:t>Nakashima</w:t>
      </w:r>
      <w:del w:id="95" w:author="DFO-MPO" w:date="2018-02-12T10:13:00Z">
        <w:r w:rsidR="00022671" w:rsidRPr="007E194E" w:rsidDel="00183AD2">
          <w:rPr>
            <w:rStyle w:val="fontstyle01"/>
            <w:rFonts w:asciiTheme="minorHAnsi" w:hAnsiTheme="minorHAnsi"/>
            <w:sz w:val="28"/>
            <w:szCs w:val="28"/>
            <w:highlight w:val="green"/>
          </w:rPr>
          <w:delText>,</w:delText>
        </w:r>
      </w:del>
      <w:r w:rsidR="00022671" w:rsidRPr="007E194E">
        <w:rPr>
          <w:rStyle w:val="fontstyle01"/>
          <w:rFonts w:asciiTheme="minorHAnsi" w:hAnsiTheme="minorHAnsi"/>
          <w:sz w:val="28"/>
          <w:szCs w:val="28"/>
          <w:highlight w:val="green"/>
        </w:rPr>
        <w:t xml:space="preserve"> 199</w:t>
      </w:r>
      <w:r w:rsidR="000605CD" w:rsidRPr="007E194E">
        <w:rPr>
          <w:rStyle w:val="fontstyle01"/>
          <w:rFonts w:asciiTheme="minorHAnsi" w:hAnsiTheme="minorHAnsi"/>
          <w:sz w:val="28"/>
          <w:szCs w:val="28"/>
          <w:highlight w:val="green"/>
        </w:rPr>
        <w:t>2</w:t>
      </w:r>
      <w:del w:id="96" w:author="DFO-MPO" w:date="2018-02-12T10:13:00Z">
        <w:r w:rsidR="00022671" w:rsidRPr="007E194E" w:rsidDel="00183AD2">
          <w:rPr>
            <w:rStyle w:val="fontstyle01"/>
            <w:rFonts w:asciiTheme="minorHAnsi" w:hAnsiTheme="minorHAnsi"/>
            <w:sz w:val="28"/>
            <w:szCs w:val="28"/>
            <w:highlight w:val="green"/>
          </w:rPr>
          <w:delText xml:space="preserve"> </w:delText>
        </w:r>
      </w:del>
      <w:r w:rsidR="00022671" w:rsidRPr="007E194E">
        <w:rPr>
          <w:rStyle w:val="fontstyle01"/>
          <w:rFonts w:asciiTheme="minorHAnsi" w:hAnsiTheme="minorHAnsi"/>
          <w:sz w:val="28"/>
          <w:szCs w:val="28"/>
          <w:highlight w:val="green"/>
        </w:rPr>
        <w:t xml:space="preserve">) </w:t>
      </w:r>
      <w:r w:rsidR="008D0AF6" w:rsidRPr="007E194E">
        <w:rPr>
          <w:rStyle w:val="fontstyle01"/>
          <w:rFonts w:asciiTheme="minorHAnsi" w:hAnsiTheme="minorHAnsi"/>
          <w:sz w:val="28"/>
          <w:szCs w:val="28"/>
          <w:highlight w:val="green"/>
        </w:rPr>
        <w:t>stock de</w:t>
      </w:r>
      <w:r w:rsidR="00022671" w:rsidRPr="007E194E">
        <w:rPr>
          <w:rStyle w:val="fontstyle01"/>
          <w:rFonts w:asciiTheme="minorHAnsi" w:hAnsiTheme="minorHAnsi"/>
          <w:sz w:val="28"/>
          <w:szCs w:val="28"/>
          <w:highlight w:val="green"/>
        </w:rPr>
        <w:t xml:space="preserve">finitions were </w:t>
      </w:r>
      <w:r w:rsidR="00BD7EA8" w:rsidRPr="007E194E">
        <w:rPr>
          <w:rStyle w:val="fontstyle01"/>
          <w:rFonts w:asciiTheme="minorHAnsi" w:hAnsiTheme="minorHAnsi"/>
          <w:sz w:val="28"/>
          <w:szCs w:val="28"/>
          <w:highlight w:val="green"/>
        </w:rPr>
        <w:t xml:space="preserve">amended and </w:t>
      </w:r>
      <w:r w:rsidR="008D0AF6" w:rsidRPr="007E194E">
        <w:rPr>
          <w:rStyle w:val="fontstyle01"/>
          <w:rFonts w:asciiTheme="minorHAnsi" w:hAnsiTheme="minorHAnsi"/>
          <w:sz w:val="28"/>
          <w:szCs w:val="28"/>
          <w:highlight w:val="green"/>
        </w:rPr>
        <w:t xml:space="preserve">2J3KL </w:t>
      </w:r>
      <w:r w:rsidR="00BD7EA8" w:rsidRPr="007E194E">
        <w:rPr>
          <w:rStyle w:val="fontstyle01"/>
          <w:rFonts w:asciiTheme="minorHAnsi" w:hAnsiTheme="minorHAnsi"/>
          <w:sz w:val="28"/>
          <w:szCs w:val="28"/>
          <w:highlight w:val="green"/>
        </w:rPr>
        <w:t xml:space="preserve">has since been </w:t>
      </w:r>
      <w:r w:rsidR="008D0AF6" w:rsidRPr="007E194E">
        <w:rPr>
          <w:rStyle w:val="fontstyle01"/>
          <w:rFonts w:asciiTheme="minorHAnsi" w:hAnsiTheme="minorHAnsi"/>
          <w:sz w:val="28"/>
          <w:szCs w:val="28"/>
          <w:highlight w:val="green"/>
        </w:rPr>
        <w:t>considered a single stock</w:t>
      </w:r>
      <w:r w:rsidR="000605CD" w:rsidRPr="007E194E">
        <w:rPr>
          <w:rStyle w:val="fontstyle01"/>
          <w:rFonts w:asciiTheme="minorHAnsi" w:hAnsiTheme="minorHAnsi"/>
          <w:sz w:val="28"/>
          <w:szCs w:val="28"/>
          <w:highlight w:val="green"/>
        </w:rPr>
        <w:t xml:space="preserve"> unit</w:t>
      </w:r>
      <w:r w:rsidR="008D0AF6" w:rsidRPr="007E194E">
        <w:rPr>
          <w:rStyle w:val="fontstyle01"/>
          <w:rFonts w:asciiTheme="minorHAnsi" w:hAnsiTheme="minorHAnsi"/>
          <w:sz w:val="28"/>
          <w:szCs w:val="28"/>
          <w:highlight w:val="green"/>
        </w:rPr>
        <w:t xml:space="preserve">.  More recently </w:t>
      </w:r>
      <w:del w:id="97" w:author="DFO-MPO" w:date="2018-02-09T16:43:00Z">
        <w:r w:rsidR="008D0AF6" w:rsidRPr="007E194E" w:rsidDel="009541F8">
          <w:rPr>
            <w:rStyle w:val="fontstyle01"/>
            <w:rFonts w:asciiTheme="minorHAnsi" w:hAnsiTheme="minorHAnsi"/>
            <w:sz w:val="28"/>
            <w:szCs w:val="28"/>
            <w:highlight w:val="green"/>
          </w:rPr>
          <w:delText xml:space="preserve">mitochondrial </w:delText>
        </w:r>
      </w:del>
      <w:ins w:id="98" w:author="DFO-MPO" w:date="2018-02-09T16:43:00Z">
        <w:r w:rsidR="009541F8" w:rsidRPr="007E194E">
          <w:rPr>
            <w:rStyle w:val="fontstyle01"/>
            <w:rFonts w:asciiTheme="minorHAnsi" w:hAnsiTheme="minorHAnsi"/>
            <w:sz w:val="28"/>
            <w:szCs w:val="28"/>
            <w:highlight w:val="green"/>
          </w:rPr>
          <w:t xml:space="preserve">a population genetics study using </w:t>
        </w:r>
      </w:ins>
      <w:ins w:id="99" w:author="DFO-MPO" w:date="2018-02-09T16:44:00Z">
        <w:r w:rsidR="009541F8" w:rsidRPr="007E194E">
          <w:rPr>
            <w:rStyle w:val="fontstyle01"/>
            <w:rFonts w:asciiTheme="minorHAnsi" w:hAnsiTheme="minorHAnsi"/>
            <w:sz w:val="28"/>
            <w:szCs w:val="28"/>
            <w:highlight w:val="green"/>
          </w:rPr>
          <w:t xml:space="preserve">6 </w:t>
        </w:r>
      </w:ins>
      <w:ins w:id="100" w:author="DFO-MPO" w:date="2018-02-09T16:43:00Z">
        <w:r w:rsidR="009541F8" w:rsidRPr="007E194E">
          <w:rPr>
            <w:rStyle w:val="fontstyle01"/>
            <w:rFonts w:asciiTheme="minorHAnsi" w:hAnsiTheme="minorHAnsi"/>
            <w:sz w:val="28"/>
            <w:szCs w:val="28"/>
            <w:highlight w:val="green"/>
          </w:rPr>
          <w:t>microsatellite</w:t>
        </w:r>
      </w:ins>
      <w:ins w:id="101" w:author="DFO-MPO" w:date="2018-02-09T16:44:00Z">
        <w:r w:rsidR="009541F8" w:rsidRPr="007E194E">
          <w:rPr>
            <w:rStyle w:val="fontstyle01"/>
            <w:rFonts w:asciiTheme="minorHAnsi" w:hAnsiTheme="minorHAnsi"/>
            <w:sz w:val="28"/>
            <w:szCs w:val="28"/>
            <w:highlight w:val="green"/>
          </w:rPr>
          <w:t xml:space="preserve"> markers</w:t>
        </w:r>
      </w:ins>
      <w:del w:id="102" w:author="DFO-MPO" w:date="2018-02-09T16:44:00Z">
        <w:r w:rsidR="008D0AF6" w:rsidRPr="007E194E" w:rsidDel="009541F8">
          <w:rPr>
            <w:rStyle w:val="fontstyle01"/>
            <w:rFonts w:asciiTheme="minorHAnsi" w:hAnsiTheme="minorHAnsi"/>
            <w:sz w:val="28"/>
            <w:szCs w:val="28"/>
            <w:highlight w:val="green"/>
          </w:rPr>
          <w:delText>DNA studies</w:delText>
        </w:r>
      </w:del>
      <w:r w:rsidR="008D0AF6" w:rsidRPr="007E194E">
        <w:rPr>
          <w:rStyle w:val="fontstyle01"/>
          <w:rFonts w:asciiTheme="minorHAnsi" w:hAnsiTheme="minorHAnsi"/>
          <w:sz w:val="28"/>
          <w:szCs w:val="28"/>
          <w:highlight w:val="green"/>
        </w:rPr>
        <w:t xml:space="preserve"> </w:t>
      </w:r>
      <w:r w:rsidR="00164BA1">
        <w:rPr>
          <w:rStyle w:val="fontstyle01"/>
          <w:rFonts w:asciiTheme="minorHAnsi" w:hAnsiTheme="minorHAnsi"/>
          <w:sz w:val="28"/>
          <w:szCs w:val="28"/>
          <w:highlight w:val="green"/>
        </w:rPr>
        <w:fldChar w:fldCharType="begin" w:fldLock="1"/>
      </w:r>
      <w:r w:rsidR="00164BA1">
        <w:rPr>
          <w:rStyle w:val="fontstyle01"/>
          <w:rFonts w:asciiTheme="minorHAnsi" w:hAnsiTheme="minorHAnsi"/>
          <w:sz w:val="28"/>
          <w:szCs w:val="28"/>
          <w:highlight w:val="green"/>
        </w:rPr>
        <w:instrText>ADDIN CSL_CITATION { "citationItems" : [ { "id" : "ITEM-1", "itemData" : { "DOI" : "10.1371/journal.pone.0122315", "ISSN" : "19326203", "abstract" : "Capelin (Mallotus villosus) is a commercially exploited, key forage-fish species found in the boreal waters of the North Pacific and North Atlantic Oceans. We examined the population structure of capelin throughout their range in the Canadian northwest Atlantic Ocean using genetic-based methods. Capelin collected at ten beach and five demersal spawning locations over the period 2002 through 2008 (N = 3,433 fish) were genotyped using six polymorphic microsatellite loci. Temporally distinct samples were identified at three beach spawning locations: Chance Cove, Little Lawn and Straitsview, Newfoundland. Four capelin stocks are assumed for fisheries management in the northwest Atlantic Ocean based on meristics, morphometrics, tag returns, and seasonal distribution patterns. Our results suggested groupings that were somewhat different than the assumed structure, and indicate at least seven genetically defined populations arising from two ancestral populations. The spatial mosaic of capelin from each of the two basal cluster groups explains much of the observed geographic variability amongst neighbouring samples. The genetic-defined populations were resolved at Jost\u2019s Dest \u0001 0.01 and were composed of fish collected 1) in the Gulf of St. Lawrence, 2) along the south and east coasts of Newfoundland, 3) along coastal northern Newfoundland and southern Labrador, 4) along coastal northern Labrador, 5) near the Saguenay River, and at two nearshore demersal spawning sites, 6) one at Grebes Nest off Bellevue Beach on the east coast of Newfoundland, and 7) one off the coast of Labrador at Domino Run. Moreover, the offshore demersal spawners on the Scotian Shelf and Southeast Shoal appeared to be related to the inshore demersal spawners at Grebes Nest and in Domino Run and to beach spawners from the Gulf of St. Lawrence.", "author" : [ { "dropping-particle" : "", "family" : "Kenchington", "given" : "Ellen L.", "non-dropping-particle" : "", "parse-names" : false, "suffix" : "" }, { "dropping-particle" : "", "family" : "Nakashima", "given" : "Brian S.", "non-dropping-particle" : "", "parse-names" : false, "suffix" : "" }, { "dropping-particle" : "", "family" : "Taggart", "given" : "Christopher T.", "non-dropping-particle" : "", "parse-names" : false, "suffix" : "" }, { "dropping-particle" : "", "family" : "Hamilton", "given" : "Lorraine C.", "non-dropping-particle" : "", "parse-names" : false, "suffix" : "" } ], "container-title" : "PLoS ONE", "id" : "ITEM-1", "issue" : "3", "issued" : { "date-parts" : [ [ "2015" ] ] }, "page" : "1-22", "title" : "Genetic structure of capelin (Mallotus villosus) in the northwest Atlantic Ocean", "type" : "article-journal", "volume" : "10" }, "uris" : [ "http://www.mendeley.com/documents/?uuid=7a6a690a-43cf-4907-9981-41a4993ce686" ] } ], "mendeley" : { "formattedCitation" : "(Kenchington, Nakashima, Taggart, &amp; Hamilton, 2015)", "plainTextFormattedCitation" : "(Kenchington, Nakashima, Taggart, &amp; Hamilton, 2015)", "previouslyFormattedCitation" : "(Kenchington, Nakashima, Taggart, &amp; Hamilton, 2015)" }, "properties" : {  }, "schema" : "https://github.com/citation-style-language/schema/raw/master/csl-citation.json" }</w:instrText>
      </w:r>
      <w:r w:rsidR="00164BA1">
        <w:rPr>
          <w:rStyle w:val="fontstyle01"/>
          <w:rFonts w:asciiTheme="minorHAnsi" w:hAnsiTheme="minorHAnsi"/>
          <w:sz w:val="28"/>
          <w:szCs w:val="28"/>
          <w:highlight w:val="green"/>
        </w:rPr>
        <w:fldChar w:fldCharType="separate"/>
      </w:r>
      <w:r w:rsidR="00164BA1" w:rsidRPr="00164BA1">
        <w:rPr>
          <w:rStyle w:val="fontstyle01"/>
          <w:rFonts w:asciiTheme="minorHAnsi" w:hAnsiTheme="minorHAnsi"/>
          <w:noProof/>
          <w:sz w:val="28"/>
          <w:szCs w:val="28"/>
          <w:highlight w:val="green"/>
        </w:rPr>
        <w:t>(Kenchington, Nakashima, Taggart, &amp; Hamilton, 2015)</w:t>
      </w:r>
      <w:r w:rsidR="00164BA1">
        <w:rPr>
          <w:rStyle w:val="fontstyle01"/>
          <w:rFonts w:asciiTheme="minorHAnsi" w:hAnsiTheme="minorHAnsi"/>
          <w:sz w:val="28"/>
          <w:szCs w:val="28"/>
          <w:highlight w:val="green"/>
        </w:rPr>
        <w:fldChar w:fldCharType="end"/>
      </w:r>
      <w:r w:rsidR="00BC2AC9" w:rsidRPr="007E194E">
        <w:rPr>
          <w:rStyle w:val="fontstyle01"/>
          <w:rFonts w:asciiTheme="minorHAnsi" w:hAnsiTheme="minorHAnsi"/>
          <w:sz w:val="28"/>
          <w:szCs w:val="28"/>
          <w:highlight w:val="green"/>
        </w:rPr>
        <w:t>,</w:t>
      </w:r>
      <w:r w:rsidR="008D0AF6" w:rsidRPr="007E194E">
        <w:rPr>
          <w:rStyle w:val="fontstyle01"/>
          <w:rFonts w:asciiTheme="minorHAnsi" w:hAnsiTheme="minorHAnsi"/>
          <w:sz w:val="28"/>
          <w:szCs w:val="28"/>
          <w:highlight w:val="green"/>
        </w:rPr>
        <w:t xml:space="preserve"> suggest</w:t>
      </w:r>
      <w:ins w:id="103" w:author="DFO-MPO" w:date="2018-02-09T16:44:00Z">
        <w:r w:rsidR="009541F8" w:rsidRPr="007E194E">
          <w:rPr>
            <w:rStyle w:val="fontstyle01"/>
            <w:rFonts w:asciiTheme="minorHAnsi" w:hAnsiTheme="minorHAnsi"/>
            <w:sz w:val="28"/>
            <w:szCs w:val="28"/>
            <w:highlight w:val="green"/>
          </w:rPr>
          <w:t>ed</w:t>
        </w:r>
      </w:ins>
      <w:r w:rsidR="008D0AF6" w:rsidRPr="007E194E">
        <w:rPr>
          <w:rStyle w:val="fontstyle01"/>
          <w:rFonts w:asciiTheme="minorHAnsi" w:hAnsiTheme="minorHAnsi"/>
          <w:sz w:val="28"/>
          <w:szCs w:val="28"/>
          <w:highlight w:val="green"/>
        </w:rPr>
        <w:t xml:space="preserve"> that the stock boundaries may be broader still with no significant differences evident among </w:t>
      </w:r>
      <w:r w:rsidR="003E41EF" w:rsidRPr="007E194E">
        <w:rPr>
          <w:rStyle w:val="fontstyle01"/>
          <w:rFonts w:asciiTheme="minorHAnsi" w:hAnsiTheme="minorHAnsi"/>
          <w:sz w:val="28"/>
          <w:szCs w:val="28"/>
          <w:highlight w:val="green"/>
        </w:rPr>
        <w:t xml:space="preserve">beach </w:t>
      </w:r>
      <w:proofErr w:type="spellStart"/>
      <w:r w:rsidR="003E41EF" w:rsidRPr="007E194E">
        <w:rPr>
          <w:rStyle w:val="fontstyle01"/>
          <w:rFonts w:asciiTheme="minorHAnsi" w:hAnsiTheme="minorHAnsi"/>
          <w:sz w:val="28"/>
          <w:szCs w:val="28"/>
          <w:highlight w:val="green"/>
        </w:rPr>
        <w:t>spawners</w:t>
      </w:r>
      <w:proofErr w:type="spellEnd"/>
      <w:r w:rsidR="003E41EF" w:rsidRPr="007E194E">
        <w:rPr>
          <w:rStyle w:val="fontstyle01"/>
          <w:rFonts w:asciiTheme="minorHAnsi" w:hAnsiTheme="minorHAnsi"/>
          <w:sz w:val="28"/>
          <w:szCs w:val="28"/>
          <w:highlight w:val="green"/>
        </w:rPr>
        <w:t xml:space="preserve"> from </w:t>
      </w:r>
      <w:r w:rsidR="000605CD" w:rsidRPr="007E194E">
        <w:rPr>
          <w:rStyle w:val="fontstyle01"/>
          <w:rFonts w:asciiTheme="minorHAnsi" w:hAnsiTheme="minorHAnsi"/>
          <w:sz w:val="28"/>
          <w:szCs w:val="28"/>
          <w:highlight w:val="green"/>
        </w:rPr>
        <w:t xml:space="preserve">Divisions </w:t>
      </w:r>
      <w:r w:rsidR="008D0AF6" w:rsidRPr="007E194E">
        <w:rPr>
          <w:rStyle w:val="fontstyle01"/>
          <w:rFonts w:asciiTheme="minorHAnsi" w:hAnsiTheme="minorHAnsi"/>
          <w:sz w:val="28"/>
          <w:szCs w:val="28"/>
          <w:highlight w:val="green"/>
        </w:rPr>
        <w:t>2J3KL</w:t>
      </w:r>
      <w:r w:rsidR="003E41EF" w:rsidRPr="007E194E">
        <w:rPr>
          <w:rStyle w:val="fontstyle01"/>
          <w:rFonts w:asciiTheme="minorHAnsi" w:hAnsiTheme="minorHAnsi"/>
          <w:sz w:val="28"/>
          <w:szCs w:val="28"/>
          <w:highlight w:val="green"/>
        </w:rPr>
        <w:t xml:space="preserve"> </w:t>
      </w:r>
      <w:r w:rsidR="008D0AF6" w:rsidRPr="007E194E">
        <w:rPr>
          <w:rStyle w:val="fontstyle01"/>
          <w:rFonts w:asciiTheme="minorHAnsi" w:hAnsiTheme="minorHAnsi"/>
          <w:sz w:val="28"/>
          <w:szCs w:val="28"/>
          <w:highlight w:val="green"/>
        </w:rPr>
        <w:t xml:space="preserve">, 3Ps and </w:t>
      </w:r>
      <w:ins w:id="104" w:author="DFO-MPO" w:date="2018-02-12T10:14:00Z">
        <w:r w:rsidR="00183AD2" w:rsidRPr="007E194E">
          <w:rPr>
            <w:rStyle w:val="fontstyle01"/>
            <w:rFonts w:asciiTheme="minorHAnsi" w:hAnsiTheme="minorHAnsi"/>
            <w:sz w:val="28"/>
            <w:szCs w:val="28"/>
            <w:highlight w:val="green"/>
          </w:rPr>
          <w:t xml:space="preserve">the </w:t>
        </w:r>
      </w:ins>
      <w:r w:rsidR="008D0AF6" w:rsidRPr="007E194E">
        <w:rPr>
          <w:rStyle w:val="fontstyle01"/>
          <w:rFonts w:asciiTheme="minorHAnsi" w:hAnsiTheme="minorHAnsi"/>
          <w:sz w:val="28"/>
          <w:szCs w:val="28"/>
          <w:highlight w:val="green"/>
        </w:rPr>
        <w:t xml:space="preserve">Scotian Shelf. </w:t>
      </w:r>
    </w:p>
    <w:p w:rsidR="00192BD0" w:rsidRPr="007E194E" w:rsidDel="007E35CA" w:rsidRDefault="00022671">
      <w:pPr>
        <w:rPr>
          <w:del w:id="105" w:author="DFO-MPO" w:date="2018-02-12T16:01:00Z"/>
          <w:rStyle w:val="fontstyle01"/>
          <w:rFonts w:asciiTheme="minorHAnsi" w:hAnsiTheme="minorHAnsi"/>
          <w:sz w:val="28"/>
          <w:szCs w:val="28"/>
          <w:highlight w:val="green"/>
        </w:rPr>
      </w:pPr>
      <w:r w:rsidRPr="007E194E">
        <w:rPr>
          <w:rStyle w:val="fontstyle01"/>
          <w:rFonts w:asciiTheme="minorHAnsi" w:hAnsiTheme="minorHAnsi"/>
          <w:sz w:val="28"/>
          <w:szCs w:val="28"/>
          <w:highlight w:val="green"/>
        </w:rPr>
        <w:t>This evolution in stock definitions has resulted in surveys which do not provide synoptic</w:t>
      </w:r>
      <w:r w:rsidR="00192BD0" w:rsidRPr="007E194E">
        <w:rPr>
          <w:rStyle w:val="fontstyle01"/>
          <w:rFonts w:asciiTheme="minorHAnsi" w:hAnsiTheme="minorHAnsi"/>
          <w:sz w:val="28"/>
          <w:szCs w:val="28"/>
          <w:highlight w:val="green"/>
        </w:rPr>
        <w:t xml:space="preserve"> stock</w:t>
      </w:r>
      <w:r w:rsidRPr="007E194E">
        <w:rPr>
          <w:rStyle w:val="fontstyle01"/>
          <w:rFonts w:asciiTheme="minorHAnsi" w:hAnsiTheme="minorHAnsi"/>
          <w:sz w:val="28"/>
          <w:szCs w:val="28"/>
          <w:highlight w:val="green"/>
        </w:rPr>
        <w:t xml:space="preserve"> coverage</w:t>
      </w:r>
      <w:r w:rsidR="000605CD" w:rsidRPr="007E194E">
        <w:rPr>
          <w:rStyle w:val="fontstyle01"/>
          <w:rFonts w:asciiTheme="minorHAnsi" w:hAnsiTheme="minorHAnsi"/>
          <w:sz w:val="28"/>
          <w:szCs w:val="28"/>
          <w:highlight w:val="green"/>
        </w:rPr>
        <w:t xml:space="preserve">. </w:t>
      </w:r>
      <w:del w:id="106" w:author="DFO-MPO" w:date="2018-02-12T17:22:00Z">
        <w:r w:rsidR="00192BD0" w:rsidRPr="007E194E" w:rsidDel="0072076B">
          <w:rPr>
            <w:rStyle w:val="fontstyle01"/>
            <w:rFonts w:asciiTheme="minorHAnsi" w:hAnsiTheme="minorHAnsi"/>
            <w:sz w:val="28"/>
            <w:szCs w:val="28"/>
            <w:highlight w:val="green"/>
          </w:rPr>
          <w:delText xml:space="preserve">These problems stem from spatial discrepancies in </w:delText>
        </w:r>
        <w:r w:rsidR="00BD7EA8" w:rsidRPr="007E194E" w:rsidDel="0072076B">
          <w:rPr>
            <w:rStyle w:val="fontstyle01"/>
            <w:rFonts w:asciiTheme="minorHAnsi" w:hAnsiTheme="minorHAnsi"/>
            <w:sz w:val="28"/>
            <w:szCs w:val="28"/>
            <w:highlight w:val="green"/>
          </w:rPr>
          <w:delText xml:space="preserve"> </w:delText>
        </w:r>
        <w:r w:rsidR="00192BD0" w:rsidRPr="007E194E" w:rsidDel="0072076B">
          <w:rPr>
            <w:rStyle w:val="fontstyle01"/>
            <w:rFonts w:asciiTheme="minorHAnsi" w:hAnsiTheme="minorHAnsi"/>
            <w:sz w:val="28"/>
            <w:szCs w:val="28"/>
            <w:highlight w:val="green"/>
          </w:rPr>
          <w:delText xml:space="preserve">age and maturity composition of fish </w:delText>
        </w:r>
      </w:del>
      <w:del w:id="107" w:author="DFO-MPO" w:date="2018-02-12T16:01:00Z">
        <w:r w:rsidR="00192BD0" w:rsidRPr="007E194E" w:rsidDel="007E35CA">
          <w:rPr>
            <w:rStyle w:val="fontstyle01"/>
            <w:rFonts w:asciiTheme="minorHAnsi" w:hAnsiTheme="minorHAnsi"/>
            <w:sz w:val="28"/>
            <w:szCs w:val="28"/>
            <w:highlight w:val="green"/>
          </w:rPr>
          <w:delText>&lt;Insert generic methods for catch at age and proportion mature here&gt;</w:delText>
        </w:r>
      </w:del>
    </w:p>
    <w:p w:rsidR="00C0316F" w:rsidRPr="007E194E" w:rsidRDefault="00D559B9">
      <w:pPr>
        <w:rPr>
          <w:rStyle w:val="fontstyle01"/>
          <w:rFonts w:asciiTheme="minorHAnsi" w:hAnsiTheme="minorHAnsi"/>
          <w:sz w:val="28"/>
          <w:szCs w:val="28"/>
          <w:highlight w:val="green"/>
        </w:rPr>
      </w:pPr>
      <w:r w:rsidRPr="007E194E">
        <w:rPr>
          <w:rStyle w:val="fontstyle01"/>
          <w:rFonts w:asciiTheme="minorHAnsi" w:hAnsiTheme="minorHAnsi"/>
          <w:sz w:val="28"/>
          <w:szCs w:val="28"/>
          <w:highlight w:val="green"/>
        </w:rPr>
        <w:t xml:space="preserve">Capelin catch at age information from </w:t>
      </w:r>
      <w:del w:id="108" w:author="DFO-MPO" w:date="2018-02-12T17:25:00Z">
        <w:r w:rsidRPr="007E194E" w:rsidDel="0072076B">
          <w:rPr>
            <w:rStyle w:val="fontstyle01"/>
            <w:rFonts w:asciiTheme="minorHAnsi" w:hAnsiTheme="minorHAnsi"/>
            <w:sz w:val="28"/>
            <w:szCs w:val="28"/>
            <w:highlight w:val="green"/>
          </w:rPr>
          <w:delText>a</w:delText>
        </w:r>
      </w:del>
      <w:ins w:id="109" w:author="DFO-MPO" w:date="2018-02-12T17:25:00Z">
        <w:r w:rsidR="0072076B" w:rsidRPr="007E194E">
          <w:rPr>
            <w:rStyle w:val="fontstyle01"/>
            <w:rFonts w:asciiTheme="minorHAnsi" w:hAnsiTheme="minorHAnsi"/>
            <w:sz w:val="28"/>
            <w:szCs w:val="28"/>
            <w:highlight w:val="green"/>
          </w:rPr>
          <w:t>the</w:t>
        </w:r>
      </w:ins>
      <w:r w:rsidRPr="007E194E">
        <w:rPr>
          <w:rStyle w:val="fontstyle01"/>
          <w:rFonts w:asciiTheme="minorHAnsi" w:hAnsiTheme="minorHAnsi"/>
          <w:sz w:val="28"/>
          <w:szCs w:val="28"/>
          <w:highlight w:val="green"/>
        </w:rPr>
        <w:t xml:space="preserve"> fall </w:t>
      </w:r>
      <w:proofErr w:type="gramStart"/>
      <w:ins w:id="110" w:author="DFO-MPO" w:date="2018-02-12T17:28:00Z">
        <w:r w:rsidR="0072076B" w:rsidRPr="007E194E">
          <w:rPr>
            <w:rStyle w:val="fontstyle01"/>
            <w:rFonts w:asciiTheme="minorHAnsi" w:hAnsiTheme="minorHAnsi"/>
            <w:sz w:val="28"/>
            <w:szCs w:val="28"/>
            <w:highlight w:val="green"/>
          </w:rPr>
          <w:t>multispecies(</w:t>
        </w:r>
        <w:proofErr w:type="gramEnd"/>
        <w:r w:rsidR="0072076B" w:rsidRPr="007E194E">
          <w:rPr>
            <w:rStyle w:val="fontstyle01"/>
            <w:rFonts w:asciiTheme="minorHAnsi" w:hAnsiTheme="minorHAnsi"/>
            <w:sz w:val="28"/>
            <w:szCs w:val="28"/>
            <w:highlight w:val="green"/>
          </w:rPr>
          <w:t xml:space="preserve">?) </w:t>
        </w:r>
      </w:ins>
      <w:r w:rsidRPr="007E194E">
        <w:rPr>
          <w:rStyle w:val="fontstyle01"/>
          <w:rFonts w:asciiTheme="minorHAnsi" w:hAnsiTheme="minorHAnsi"/>
          <w:sz w:val="28"/>
          <w:szCs w:val="28"/>
          <w:highlight w:val="green"/>
        </w:rPr>
        <w:t xml:space="preserve">random stratified bottom trawl survey demonstrates one such issue.  </w:t>
      </w:r>
      <w:del w:id="111" w:author="DFO-MPO" w:date="2018-02-15T17:06:00Z">
        <w:r w:rsidRPr="007E194E" w:rsidDel="00B701B2">
          <w:rPr>
            <w:rStyle w:val="fontstyle01"/>
            <w:rFonts w:asciiTheme="minorHAnsi" w:hAnsiTheme="minorHAnsi"/>
            <w:sz w:val="28"/>
            <w:szCs w:val="28"/>
            <w:highlight w:val="green"/>
          </w:rPr>
          <w:delText xml:space="preserve">This survey has been conducted </w:delText>
        </w:r>
        <w:r w:rsidR="00BD7EA8" w:rsidRPr="007E194E" w:rsidDel="00B701B2">
          <w:rPr>
            <w:rStyle w:val="fontstyle01"/>
            <w:rFonts w:asciiTheme="minorHAnsi" w:hAnsiTheme="minorHAnsi"/>
            <w:sz w:val="28"/>
            <w:szCs w:val="28"/>
            <w:highlight w:val="green"/>
          </w:rPr>
          <w:delText xml:space="preserve">in Div </w:delText>
        </w:r>
      </w:del>
      <w:del w:id="112" w:author="DFO-MPO" w:date="2018-02-12T17:40:00Z">
        <w:r w:rsidR="00BD7EA8" w:rsidRPr="007E194E" w:rsidDel="00310020">
          <w:rPr>
            <w:rStyle w:val="fontstyle01"/>
            <w:rFonts w:asciiTheme="minorHAnsi" w:hAnsiTheme="minorHAnsi"/>
            <w:sz w:val="28"/>
            <w:szCs w:val="28"/>
            <w:highlight w:val="green"/>
          </w:rPr>
          <w:delText xml:space="preserve">2J3KL using a Campelen 1800 trawl </w:delText>
        </w:r>
      </w:del>
      <w:del w:id="113" w:author="DFO-MPO" w:date="2018-02-15T17:06:00Z">
        <w:r w:rsidR="00BD7EA8" w:rsidRPr="007E194E" w:rsidDel="00B701B2">
          <w:rPr>
            <w:rStyle w:val="fontstyle01"/>
            <w:rFonts w:asciiTheme="minorHAnsi" w:hAnsiTheme="minorHAnsi"/>
            <w:sz w:val="28"/>
            <w:szCs w:val="28"/>
            <w:highlight w:val="green"/>
          </w:rPr>
          <w:delText>since 1995.</w:delText>
        </w:r>
        <w:r w:rsidR="006D1BAC" w:rsidRPr="007E194E" w:rsidDel="00B701B2">
          <w:rPr>
            <w:rStyle w:val="fontstyle01"/>
            <w:rFonts w:asciiTheme="minorHAnsi" w:hAnsiTheme="minorHAnsi"/>
            <w:sz w:val="28"/>
            <w:szCs w:val="28"/>
            <w:highlight w:val="green"/>
          </w:rPr>
          <w:delText xml:space="preserve"> </w:delText>
        </w:r>
        <w:r w:rsidR="0084245E" w:rsidRPr="007E194E" w:rsidDel="00B701B2">
          <w:rPr>
            <w:rStyle w:val="fontstyle01"/>
            <w:rFonts w:asciiTheme="minorHAnsi" w:hAnsiTheme="minorHAnsi"/>
            <w:sz w:val="28"/>
            <w:szCs w:val="28"/>
            <w:highlight w:val="green"/>
          </w:rPr>
          <w:delText xml:space="preserve"> </w:delText>
        </w:r>
      </w:del>
      <w:r w:rsidRPr="007E194E">
        <w:rPr>
          <w:rStyle w:val="fontstyle01"/>
          <w:rFonts w:asciiTheme="minorHAnsi" w:hAnsiTheme="minorHAnsi"/>
          <w:sz w:val="28"/>
          <w:szCs w:val="28"/>
          <w:highlight w:val="green"/>
        </w:rPr>
        <w:t xml:space="preserve">Given that </w:t>
      </w:r>
      <w:r w:rsidR="00A046D7" w:rsidRPr="007E194E">
        <w:rPr>
          <w:rStyle w:val="fontstyle01"/>
          <w:rFonts w:asciiTheme="minorHAnsi" w:hAnsiTheme="minorHAnsi"/>
          <w:sz w:val="28"/>
          <w:szCs w:val="28"/>
          <w:highlight w:val="green"/>
        </w:rPr>
        <w:t>catchability of pelagic</w:t>
      </w:r>
      <w:del w:id="114" w:author="DFO-MPO" w:date="2018-02-12T17:22:00Z">
        <w:r w:rsidR="00A046D7" w:rsidRPr="007E194E" w:rsidDel="0072076B">
          <w:rPr>
            <w:rStyle w:val="fontstyle01"/>
            <w:rFonts w:asciiTheme="minorHAnsi" w:hAnsiTheme="minorHAnsi"/>
            <w:sz w:val="28"/>
            <w:szCs w:val="28"/>
            <w:highlight w:val="green"/>
          </w:rPr>
          <w:delText>s</w:delText>
        </w:r>
      </w:del>
      <w:r w:rsidR="00A046D7" w:rsidRPr="007E194E">
        <w:rPr>
          <w:rStyle w:val="fontstyle01"/>
          <w:rFonts w:asciiTheme="minorHAnsi" w:hAnsiTheme="minorHAnsi"/>
          <w:sz w:val="28"/>
          <w:szCs w:val="28"/>
          <w:highlight w:val="green"/>
        </w:rPr>
        <w:t xml:space="preserve"> fish in bottom trawls </w:t>
      </w:r>
      <w:r w:rsidR="000605CD" w:rsidRPr="007E194E">
        <w:rPr>
          <w:rStyle w:val="fontstyle01"/>
          <w:rFonts w:asciiTheme="minorHAnsi" w:hAnsiTheme="minorHAnsi"/>
          <w:sz w:val="28"/>
          <w:szCs w:val="28"/>
          <w:highlight w:val="green"/>
        </w:rPr>
        <w:t xml:space="preserve">is </w:t>
      </w:r>
      <w:r w:rsidR="00A046D7" w:rsidRPr="007E194E">
        <w:rPr>
          <w:rStyle w:val="fontstyle01"/>
          <w:rFonts w:asciiTheme="minorHAnsi" w:hAnsiTheme="minorHAnsi"/>
          <w:sz w:val="28"/>
          <w:szCs w:val="28"/>
          <w:highlight w:val="green"/>
        </w:rPr>
        <w:t xml:space="preserve">negatively </w:t>
      </w:r>
      <w:r w:rsidR="000605CD" w:rsidRPr="007E194E">
        <w:rPr>
          <w:rStyle w:val="fontstyle01"/>
          <w:rFonts w:asciiTheme="minorHAnsi" w:hAnsiTheme="minorHAnsi"/>
          <w:sz w:val="28"/>
          <w:szCs w:val="28"/>
          <w:highlight w:val="green"/>
        </w:rPr>
        <w:t xml:space="preserve">impacted by </w:t>
      </w:r>
      <w:r w:rsidR="005D450A" w:rsidRPr="007E194E">
        <w:rPr>
          <w:rStyle w:val="fontstyle01"/>
          <w:rFonts w:asciiTheme="minorHAnsi" w:hAnsiTheme="minorHAnsi"/>
          <w:sz w:val="28"/>
          <w:szCs w:val="28"/>
          <w:highlight w:val="green"/>
        </w:rPr>
        <w:t xml:space="preserve">fish density, </w:t>
      </w:r>
      <w:r w:rsidR="00A046D7" w:rsidRPr="007E194E">
        <w:rPr>
          <w:rStyle w:val="fontstyle01"/>
          <w:rFonts w:asciiTheme="minorHAnsi" w:hAnsiTheme="minorHAnsi"/>
          <w:sz w:val="28"/>
          <w:szCs w:val="28"/>
          <w:highlight w:val="green"/>
        </w:rPr>
        <w:t>vertical migration and the presence of demersal predators (McQuinn 2009</w:t>
      </w:r>
      <w:r w:rsidR="007A730F" w:rsidRPr="007E194E">
        <w:rPr>
          <w:rStyle w:val="fontstyle01"/>
          <w:rFonts w:asciiTheme="minorHAnsi" w:hAnsiTheme="minorHAnsi"/>
          <w:sz w:val="28"/>
          <w:szCs w:val="28"/>
          <w:highlight w:val="green"/>
        </w:rPr>
        <w:t>)</w:t>
      </w:r>
      <w:r w:rsidR="000F377B" w:rsidRPr="007E194E">
        <w:rPr>
          <w:rStyle w:val="fontstyle01"/>
          <w:rFonts w:asciiTheme="minorHAnsi" w:hAnsiTheme="minorHAnsi"/>
          <w:sz w:val="28"/>
          <w:szCs w:val="28"/>
          <w:highlight w:val="green"/>
        </w:rPr>
        <w:t xml:space="preserve"> abundance estimates </w:t>
      </w:r>
      <w:ins w:id="115" w:author="DFO-MPO" w:date="2018-02-12T17:41:00Z">
        <w:r w:rsidR="00310020" w:rsidRPr="007E194E">
          <w:rPr>
            <w:rStyle w:val="fontstyle01"/>
            <w:rFonts w:asciiTheme="minorHAnsi" w:hAnsiTheme="minorHAnsi"/>
            <w:sz w:val="28"/>
            <w:szCs w:val="28"/>
            <w:highlight w:val="green"/>
          </w:rPr>
          <w:t xml:space="preserve">of pelagic fish </w:t>
        </w:r>
      </w:ins>
      <w:r w:rsidR="000F377B" w:rsidRPr="007E194E">
        <w:rPr>
          <w:rStyle w:val="fontstyle01"/>
          <w:rFonts w:asciiTheme="minorHAnsi" w:hAnsiTheme="minorHAnsi"/>
          <w:sz w:val="28"/>
          <w:szCs w:val="28"/>
          <w:highlight w:val="green"/>
        </w:rPr>
        <w:t xml:space="preserve">from this survey cannot replace an acoustic survey </w:t>
      </w:r>
      <w:r w:rsidR="00A046D7" w:rsidRPr="007E194E">
        <w:rPr>
          <w:rStyle w:val="fontstyle01"/>
          <w:rFonts w:asciiTheme="minorHAnsi" w:hAnsiTheme="minorHAnsi"/>
          <w:sz w:val="28"/>
          <w:szCs w:val="28"/>
          <w:highlight w:val="green"/>
        </w:rPr>
        <w:t>estimate</w:t>
      </w:r>
      <w:r w:rsidR="005D450A" w:rsidRPr="007E194E">
        <w:rPr>
          <w:rStyle w:val="fontstyle01"/>
          <w:rFonts w:asciiTheme="minorHAnsi" w:hAnsiTheme="minorHAnsi"/>
          <w:sz w:val="28"/>
          <w:szCs w:val="28"/>
          <w:highlight w:val="green"/>
        </w:rPr>
        <w:t xml:space="preserve"> and the data </w:t>
      </w:r>
      <w:ins w:id="116" w:author="DFO-MPO" w:date="2018-02-12T17:41:00Z">
        <w:r w:rsidR="00310020" w:rsidRPr="007E194E">
          <w:rPr>
            <w:rStyle w:val="fontstyle01"/>
            <w:rFonts w:asciiTheme="minorHAnsi" w:hAnsiTheme="minorHAnsi"/>
            <w:sz w:val="28"/>
            <w:szCs w:val="28"/>
            <w:highlight w:val="green"/>
          </w:rPr>
          <w:t xml:space="preserve">collected </w:t>
        </w:r>
      </w:ins>
      <w:r w:rsidR="005D450A" w:rsidRPr="007E194E">
        <w:rPr>
          <w:rStyle w:val="fontstyle01"/>
          <w:rFonts w:asciiTheme="minorHAnsi" w:hAnsiTheme="minorHAnsi"/>
          <w:sz w:val="28"/>
          <w:szCs w:val="28"/>
          <w:highlight w:val="green"/>
        </w:rPr>
        <w:t>serve only a</w:t>
      </w:r>
      <w:ins w:id="117" w:author="DFO-MPO" w:date="2018-02-12T17:23:00Z">
        <w:r w:rsidR="0072076B" w:rsidRPr="007E194E">
          <w:rPr>
            <w:rStyle w:val="fontstyle01"/>
            <w:rFonts w:asciiTheme="minorHAnsi" w:hAnsiTheme="minorHAnsi"/>
            <w:sz w:val="28"/>
            <w:szCs w:val="28"/>
            <w:highlight w:val="green"/>
          </w:rPr>
          <w:t>s a</w:t>
        </w:r>
      </w:ins>
      <w:r w:rsidR="005D450A" w:rsidRPr="007E194E">
        <w:rPr>
          <w:rStyle w:val="fontstyle01"/>
          <w:rFonts w:asciiTheme="minorHAnsi" w:hAnsiTheme="minorHAnsi"/>
          <w:sz w:val="28"/>
          <w:szCs w:val="28"/>
          <w:highlight w:val="green"/>
        </w:rPr>
        <w:t xml:space="preserve"> coarse estimate of even </w:t>
      </w:r>
      <w:ins w:id="118" w:author="DFO-MPO" w:date="2018-02-12T17:41:00Z">
        <w:r w:rsidR="00310020" w:rsidRPr="007E194E">
          <w:rPr>
            <w:rStyle w:val="fontstyle01"/>
            <w:rFonts w:asciiTheme="minorHAnsi" w:hAnsiTheme="minorHAnsi"/>
            <w:sz w:val="28"/>
            <w:szCs w:val="28"/>
            <w:highlight w:val="green"/>
          </w:rPr>
          <w:t xml:space="preserve">the </w:t>
        </w:r>
      </w:ins>
      <w:r w:rsidR="005D450A" w:rsidRPr="007E194E">
        <w:rPr>
          <w:rStyle w:val="fontstyle01"/>
          <w:rFonts w:asciiTheme="minorHAnsi" w:hAnsiTheme="minorHAnsi"/>
          <w:sz w:val="28"/>
          <w:szCs w:val="28"/>
          <w:highlight w:val="green"/>
        </w:rPr>
        <w:t>behavioural characteristics</w:t>
      </w:r>
      <w:ins w:id="119" w:author="DFO-MPO" w:date="2018-02-12T17:41:00Z">
        <w:r w:rsidR="00310020" w:rsidRPr="007E194E">
          <w:rPr>
            <w:rStyle w:val="fontstyle01"/>
            <w:rFonts w:asciiTheme="minorHAnsi" w:hAnsiTheme="minorHAnsi"/>
            <w:sz w:val="28"/>
            <w:szCs w:val="28"/>
            <w:highlight w:val="green"/>
          </w:rPr>
          <w:t xml:space="preserve"> of pelagic fish </w:t>
        </w:r>
      </w:ins>
      <w:del w:id="120" w:author="DFO-MPO" w:date="2018-02-12T17:41:00Z">
        <w:r w:rsidR="005D450A" w:rsidRPr="007E194E" w:rsidDel="00310020">
          <w:rPr>
            <w:rStyle w:val="fontstyle01"/>
            <w:rFonts w:asciiTheme="minorHAnsi" w:hAnsiTheme="minorHAnsi"/>
            <w:sz w:val="28"/>
            <w:szCs w:val="28"/>
            <w:highlight w:val="green"/>
          </w:rPr>
          <w:delText xml:space="preserve"> </w:delText>
        </w:r>
      </w:del>
      <w:r w:rsidR="005D450A" w:rsidRPr="007E194E">
        <w:rPr>
          <w:rStyle w:val="fontstyle01"/>
          <w:rFonts w:asciiTheme="minorHAnsi" w:hAnsiTheme="minorHAnsi"/>
          <w:sz w:val="28"/>
          <w:szCs w:val="28"/>
          <w:highlight w:val="green"/>
        </w:rPr>
        <w:t xml:space="preserve">such as </w:t>
      </w:r>
      <w:ins w:id="121" w:author="DFO-MPO" w:date="2018-02-12T17:41:00Z">
        <w:r w:rsidR="00310020" w:rsidRPr="007E194E">
          <w:rPr>
            <w:rStyle w:val="fontstyle01"/>
            <w:rFonts w:asciiTheme="minorHAnsi" w:hAnsiTheme="minorHAnsi"/>
            <w:sz w:val="28"/>
            <w:szCs w:val="28"/>
            <w:highlight w:val="green"/>
          </w:rPr>
          <w:t xml:space="preserve">their spatial </w:t>
        </w:r>
      </w:ins>
      <w:r w:rsidR="005D450A" w:rsidRPr="007E194E">
        <w:rPr>
          <w:rStyle w:val="fontstyle01"/>
          <w:rFonts w:asciiTheme="minorHAnsi" w:hAnsiTheme="minorHAnsi"/>
          <w:sz w:val="28"/>
          <w:szCs w:val="28"/>
          <w:highlight w:val="green"/>
        </w:rPr>
        <w:t>distribution.</w:t>
      </w:r>
      <w:r w:rsidR="00A046D7" w:rsidRPr="007E194E">
        <w:rPr>
          <w:rStyle w:val="fontstyle01"/>
          <w:rFonts w:asciiTheme="minorHAnsi" w:hAnsiTheme="minorHAnsi"/>
          <w:sz w:val="28"/>
          <w:szCs w:val="28"/>
          <w:highlight w:val="green"/>
        </w:rPr>
        <w:t xml:space="preserve"> </w:t>
      </w:r>
      <w:del w:id="122" w:author="DFO-MPO" w:date="2018-02-12T17:41:00Z">
        <w:r w:rsidR="00A046D7" w:rsidRPr="007E194E" w:rsidDel="00310020">
          <w:rPr>
            <w:rStyle w:val="fontstyle01"/>
            <w:rFonts w:asciiTheme="minorHAnsi" w:hAnsiTheme="minorHAnsi"/>
            <w:sz w:val="28"/>
            <w:szCs w:val="28"/>
            <w:highlight w:val="green"/>
          </w:rPr>
          <w:delText xml:space="preserve"> </w:delText>
        </w:r>
      </w:del>
      <w:r w:rsidR="00A046D7" w:rsidRPr="007E194E">
        <w:rPr>
          <w:rStyle w:val="fontstyle01"/>
          <w:rFonts w:asciiTheme="minorHAnsi" w:hAnsiTheme="minorHAnsi"/>
          <w:sz w:val="28"/>
          <w:szCs w:val="28"/>
          <w:highlight w:val="green"/>
        </w:rPr>
        <w:t xml:space="preserve">However, </w:t>
      </w:r>
      <w:r w:rsidR="00E22D3E" w:rsidRPr="007E194E">
        <w:rPr>
          <w:rStyle w:val="fontstyle01"/>
          <w:rFonts w:asciiTheme="minorHAnsi" w:hAnsiTheme="minorHAnsi"/>
          <w:sz w:val="28"/>
          <w:szCs w:val="28"/>
          <w:highlight w:val="green"/>
        </w:rPr>
        <w:t xml:space="preserve">multiyear </w:t>
      </w:r>
      <w:r w:rsidR="00BD7EA8" w:rsidRPr="007E194E">
        <w:rPr>
          <w:rStyle w:val="fontstyle01"/>
          <w:rFonts w:asciiTheme="minorHAnsi" w:hAnsiTheme="minorHAnsi"/>
          <w:sz w:val="28"/>
          <w:szCs w:val="28"/>
          <w:highlight w:val="green"/>
        </w:rPr>
        <w:t xml:space="preserve">trends in </w:t>
      </w:r>
      <w:r w:rsidR="000F377B" w:rsidRPr="007E194E">
        <w:rPr>
          <w:rStyle w:val="fontstyle01"/>
          <w:rFonts w:asciiTheme="minorHAnsi" w:hAnsiTheme="minorHAnsi"/>
          <w:sz w:val="28"/>
          <w:szCs w:val="28"/>
          <w:highlight w:val="green"/>
        </w:rPr>
        <w:t xml:space="preserve">the bottom trawl survey index have been shown to trend in the same direction </w:t>
      </w:r>
      <w:del w:id="123" w:author="DFO-MPO" w:date="2018-02-12T17:26:00Z">
        <w:r w:rsidR="000F377B" w:rsidRPr="007E194E" w:rsidDel="0072076B">
          <w:rPr>
            <w:rStyle w:val="fontstyle01"/>
            <w:rFonts w:asciiTheme="minorHAnsi" w:hAnsiTheme="minorHAnsi"/>
            <w:sz w:val="28"/>
            <w:szCs w:val="28"/>
            <w:highlight w:val="green"/>
          </w:rPr>
          <w:delText>of</w:delText>
        </w:r>
      </w:del>
      <w:ins w:id="124" w:author="DFO-MPO" w:date="2018-02-12T17:26:00Z">
        <w:r w:rsidR="0072076B" w:rsidRPr="007E194E">
          <w:rPr>
            <w:rStyle w:val="fontstyle01"/>
            <w:rFonts w:asciiTheme="minorHAnsi" w:hAnsiTheme="minorHAnsi"/>
            <w:sz w:val="28"/>
            <w:szCs w:val="28"/>
            <w:highlight w:val="green"/>
          </w:rPr>
          <w:t>as</w:t>
        </w:r>
      </w:ins>
      <w:r w:rsidR="000F377B" w:rsidRPr="007E194E">
        <w:rPr>
          <w:rStyle w:val="fontstyle01"/>
          <w:rFonts w:asciiTheme="minorHAnsi" w:hAnsiTheme="minorHAnsi"/>
          <w:sz w:val="28"/>
          <w:szCs w:val="28"/>
          <w:highlight w:val="green"/>
        </w:rPr>
        <w:t xml:space="preserve"> </w:t>
      </w:r>
      <w:ins w:id="125" w:author="DFO-MPO" w:date="2018-02-12T17:26:00Z">
        <w:r w:rsidR="0072076B" w:rsidRPr="007E194E">
          <w:rPr>
            <w:rStyle w:val="fontstyle01"/>
            <w:rFonts w:asciiTheme="minorHAnsi" w:hAnsiTheme="minorHAnsi"/>
            <w:sz w:val="28"/>
            <w:szCs w:val="28"/>
            <w:highlight w:val="green"/>
          </w:rPr>
          <w:t xml:space="preserve">the trends </w:t>
        </w:r>
      </w:ins>
      <w:del w:id="126" w:author="DFO-MPO" w:date="2018-02-12T17:26:00Z">
        <w:r w:rsidR="000F377B" w:rsidRPr="007E194E" w:rsidDel="0072076B">
          <w:rPr>
            <w:rStyle w:val="fontstyle01"/>
            <w:rFonts w:asciiTheme="minorHAnsi" w:hAnsiTheme="minorHAnsi"/>
            <w:sz w:val="28"/>
            <w:szCs w:val="28"/>
            <w:highlight w:val="green"/>
          </w:rPr>
          <w:delText xml:space="preserve">those </w:delText>
        </w:r>
      </w:del>
      <w:r w:rsidR="000F377B" w:rsidRPr="007E194E">
        <w:rPr>
          <w:rStyle w:val="fontstyle01"/>
          <w:rFonts w:asciiTheme="minorHAnsi" w:hAnsiTheme="minorHAnsi"/>
          <w:sz w:val="28"/>
          <w:szCs w:val="28"/>
          <w:highlight w:val="green"/>
        </w:rPr>
        <w:t xml:space="preserve">from the </w:t>
      </w:r>
      <w:r w:rsidR="007A730F" w:rsidRPr="007E194E">
        <w:rPr>
          <w:rStyle w:val="fontstyle01"/>
          <w:rFonts w:asciiTheme="minorHAnsi" w:hAnsiTheme="minorHAnsi"/>
          <w:sz w:val="28"/>
          <w:szCs w:val="28"/>
          <w:highlight w:val="green"/>
        </w:rPr>
        <w:t>spring acoustic survey</w:t>
      </w:r>
      <w:r w:rsidR="00896756" w:rsidRPr="007E194E">
        <w:rPr>
          <w:rStyle w:val="fontstyle01"/>
          <w:rFonts w:asciiTheme="minorHAnsi" w:hAnsiTheme="minorHAnsi"/>
          <w:sz w:val="28"/>
          <w:szCs w:val="28"/>
          <w:highlight w:val="green"/>
        </w:rPr>
        <w:t xml:space="preserve"> (Fig</w:t>
      </w:r>
      <w:r w:rsidR="00A15C24" w:rsidRPr="007E194E">
        <w:rPr>
          <w:rStyle w:val="fontstyle01"/>
          <w:rFonts w:asciiTheme="minorHAnsi" w:hAnsiTheme="minorHAnsi"/>
          <w:sz w:val="28"/>
          <w:szCs w:val="28"/>
          <w:highlight w:val="green"/>
        </w:rPr>
        <w:t xml:space="preserve"> FM</w:t>
      </w:r>
      <w:r w:rsidRPr="007E194E">
        <w:rPr>
          <w:rStyle w:val="fontstyle01"/>
          <w:rFonts w:asciiTheme="minorHAnsi" w:hAnsiTheme="minorHAnsi"/>
          <w:sz w:val="28"/>
          <w:szCs w:val="28"/>
          <w:highlight w:val="green"/>
        </w:rPr>
        <w:t>2</w:t>
      </w:r>
      <w:r w:rsidR="00E53962" w:rsidRPr="007E194E">
        <w:rPr>
          <w:rStyle w:val="fontstyle01"/>
          <w:rFonts w:asciiTheme="minorHAnsi" w:hAnsiTheme="minorHAnsi"/>
          <w:sz w:val="28"/>
          <w:szCs w:val="28"/>
          <w:highlight w:val="green"/>
        </w:rPr>
        <w:t>)</w:t>
      </w:r>
      <w:r w:rsidR="007A730F" w:rsidRPr="007E194E">
        <w:rPr>
          <w:rStyle w:val="fontstyle01"/>
          <w:rFonts w:asciiTheme="minorHAnsi" w:hAnsiTheme="minorHAnsi"/>
          <w:sz w:val="28"/>
          <w:szCs w:val="28"/>
          <w:highlight w:val="green"/>
        </w:rPr>
        <w:t xml:space="preserve">  </w:t>
      </w:r>
      <w:r w:rsidR="00BD7EA8" w:rsidRPr="007E194E">
        <w:rPr>
          <w:rStyle w:val="fontstyle01"/>
          <w:rFonts w:asciiTheme="minorHAnsi" w:hAnsiTheme="minorHAnsi"/>
          <w:sz w:val="28"/>
          <w:szCs w:val="28"/>
          <w:highlight w:val="green"/>
        </w:rPr>
        <w:t xml:space="preserve">and </w:t>
      </w:r>
      <w:r w:rsidR="00E91D20" w:rsidRPr="007E194E">
        <w:rPr>
          <w:rStyle w:val="fontstyle01"/>
          <w:rFonts w:asciiTheme="minorHAnsi" w:hAnsiTheme="minorHAnsi"/>
          <w:sz w:val="28"/>
          <w:szCs w:val="28"/>
          <w:highlight w:val="green"/>
        </w:rPr>
        <w:t>c</w:t>
      </w:r>
      <w:r w:rsidR="00BD7EA8" w:rsidRPr="007E194E">
        <w:rPr>
          <w:rStyle w:val="fontstyle01"/>
          <w:rFonts w:asciiTheme="minorHAnsi" w:hAnsiTheme="minorHAnsi"/>
          <w:sz w:val="28"/>
          <w:szCs w:val="28"/>
          <w:highlight w:val="green"/>
        </w:rPr>
        <w:t xml:space="preserve">atches </w:t>
      </w:r>
      <w:r w:rsidR="000F377B" w:rsidRPr="007E194E">
        <w:rPr>
          <w:rStyle w:val="fontstyle01"/>
          <w:rFonts w:asciiTheme="minorHAnsi" w:hAnsiTheme="minorHAnsi"/>
          <w:sz w:val="28"/>
          <w:szCs w:val="28"/>
          <w:highlight w:val="green"/>
        </w:rPr>
        <w:t>from bottom trawl surveys are used to describe capelin distribution</w:t>
      </w:r>
      <w:r w:rsidR="002C62A0" w:rsidRPr="007E194E">
        <w:rPr>
          <w:rStyle w:val="fontstyle01"/>
          <w:rFonts w:asciiTheme="minorHAnsi" w:hAnsiTheme="minorHAnsi"/>
          <w:sz w:val="28"/>
          <w:szCs w:val="28"/>
          <w:highlight w:val="green"/>
        </w:rPr>
        <w:t xml:space="preserve"> </w:t>
      </w:r>
      <w:r w:rsidR="00E22D3E" w:rsidRPr="007E194E">
        <w:rPr>
          <w:rStyle w:val="fontstyle01"/>
          <w:rFonts w:asciiTheme="minorHAnsi" w:hAnsiTheme="minorHAnsi"/>
          <w:sz w:val="28"/>
          <w:szCs w:val="28"/>
          <w:highlight w:val="green"/>
        </w:rPr>
        <w:t>(</w:t>
      </w:r>
      <w:proofErr w:type="spellStart"/>
      <w:r w:rsidR="000F377B" w:rsidRPr="007E194E">
        <w:rPr>
          <w:rStyle w:val="fontstyle01"/>
          <w:rFonts w:asciiTheme="minorHAnsi" w:hAnsiTheme="minorHAnsi"/>
          <w:sz w:val="28"/>
          <w:szCs w:val="28"/>
          <w:highlight w:val="green"/>
        </w:rPr>
        <w:t>Grégoire</w:t>
      </w:r>
      <w:proofErr w:type="spellEnd"/>
      <w:r w:rsidR="000F377B" w:rsidRPr="007E194E">
        <w:rPr>
          <w:rStyle w:val="fontstyle01"/>
          <w:rFonts w:asciiTheme="minorHAnsi" w:hAnsiTheme="minorHAnsi"/>
          <w:sz w:val="28"/>
          <w:szCs w:val="28"/>
          <w:highlight w:val="green"/>
        </w:rPr>
        <w:t xml:space="preserve"> et al</w:t>
      </w:r>
      <w:r w:rsidR="00E22D3E" w:rsidRPr="007E194E">
        <w:rPr>
          <w:rStyle w:val="fontstyle01"/>
          <w:rFonts w:asciiTheme="minorHAnsi" w:hAnsiTheme="minorHAnsi"/>
          <w:sz w:val="28"/>
          <w:szCs w:val="28"/>
          <w:highlight w:val="green"/>
        </w:rPr>
        <w:t>, 2013 )</w:t>
      </w:r>
      <w:r w:rsidR="005D450A" w:rsidRPr="007E194E">
        <w:rPr>
          <w:rStyle w:val="fontstyle01"/>
          <w:rFonts w:asciiTheme="minorHAnsi" w:hAnsiTheme="minorHAnsi"/>
          <w:sz w:val="28"/>
          <w:szCs w:val="28"/>
          <w:highlight w:val="green"/>
        </w:rPr>
        <w:t xml:space="preserve">.  </w:t>
      </w:r>
      <w:ins w:id="127" w:author="DFO-MPO" w:date="2018-02-12T17:52:00Z">
        <w:r w:rsidR="00BF26F1" w:rsidRPr="007E194E">
          <w:rPr>
            <w:rStyle w:val="fontstyle01"/>
            <w:rFonts w:asciiTheme="minorHAnsi" w:hAnsiTheme="minorHAnsi"/>
            <w:sz w:val="28"/>
            <w:szCs w:val="28"/>
            <w:highlight w:val="green"/>
          </w:rPr>
          <w:t>Age dependent distribution</w:t>
        </w:r>
      </w:ins>
      <w:ins w:id="128" w:author="DFO-MPO" w:date="2018-02-12T17:53:00Z">
        <w:r w:rsidR="00BF26F1" w:rsidRPr="007E194E">
          <w:rPr>
            <w:rStyle w:val="fontstyle01"/>
            <w:rFonts w:asciiTheme="minorHAnsi" w:hAnsiTheme="minorHAnsi"/>
            <w:sz w:val="28"/>
            <w:szCs w:val="28"/>
            <w:highlight w:val="green"/>
          </w:rPr>
          <w:t>s of capelin from</w:t>
        </w:r>
      </w:ins>
      <w:ins w:id="129" w:author="DFO-MPO" w:date="2018-02-12T17:52:00Z">
        <w:r w:rsidR="00BF26F1" w:rsidRPr="007E194E">
          <w:rPr>
            <w:rStyle w:val="fontstyle01"/>
            <w:rFonts w:asciiTheme="minorHAnsi" w:hAnsiTheme="minorHAnsi"/>
            <w:sz w:val="28"/>
            <w:szCs w:val="28"/>
            <w:highlight w:val="green"/>
          </w:rPr>
          <w:t xml:space="preserve"> </w:t>
        </w:r>
      </w:ins>
      <w:ins w:id="130" w:author="DFO-MPO" w:date="2018-02-12T17:53:00Z">
        <w:r w:rsidR="00BF26F1" w:rsidRPr="007E194E">
          <w:rPr>
            <w:rStyle w:val="fontstyle01"/>
            <w:rFonts w:asciiTheme="minorHAnsi" w:hAnsiTheme="minorHAnsi"/>
            <w:sz w:val="28"/>
            <w:szCs w:val="28"/>
            <w:highlight w:val="green"/>
          </w:rPr>
          <w:t>t</w:t>
        </w:r>
      </w:ins>
      <w:ins w:id="131" w:author="DFO-MPO" w:date="2018-02-12T17:43:00Z">
        <w:r w:rsidR="00310020" w:rsidRPr="007E194E">
          <w:rPr>
            <w:rStyle w:val="fontstyle01"/>
            <w:rFonts w:asciiTheme="minorHAnsi" w:hAnsiTheme="minorHAnsi"/>
            <w:sz w:val="28"/>
            <w:szCs w:val="28"/>
            <w:highlight w:val="green"/>
          </w:rPr>
          <w:t xml:space="preserve">he </w:t>
        </w:r>
      </w:ins>
      <w:ins w:id="132" w:author="DFO-MPO" w:date="2018-02-12T17:42:00Z">
        <w:r w:rsidR="00310020" w:rsidRPr="007E194E">
          <w:rPr>
            <w:rStyle w:val="fontstyle01"/>
            <w:rFonts w:asciiTheme="minorHAnsi" w:hAnsiTheme="minorHAnsi"/>
            <w:sz w:val="28"/>
            <w:szCs w:val="28"/>
            <w:highlight w:val="green"/>
          </w:rPr>
          <w:t>fall multispecies</w:t>
        </w:r>
      </w:ins>
      <w:ins w:id="133" w:author="DFO-MPO" w:date="2018-02-12T17:43:00Z">
        <w:r w:rsidR="00310020" w:rsidRPr="007E194E">
          <w:rPr>
            <w:rStyle w:val="fontstyle01"/>
            <w:rFonts w:asciiTheme="minorHAnsi" w:hAnsiTheme="minorHAnsi"/>
            <w:sz w:val="28"/>
            <w:szCs w:val="28"/>
            <w:highlight w:val="green"/>
          </w:rPr>
          <w:t xml:space="preserve"> bottom trawl survey </w:t>
        </w:r>
      </w:ins>
      <w:del w:id="134" w:author="DFO-MPO" w:date="2018-02-12T17:53:00Z">
        <w:r w:rsidR="00192BD0" w:rsidRPr="007E194E" w:rsidDel="00BF26F1">
          <w:rPr>
            <w:rStyle w:val="fontstyle01"/>
            <w:rFonts w:asciiTheme="minorHAnsi" w:hAnsiTheme="minorHAnsi"/>
            <w:sz w:val="28"/>
            <w:szCs w:val="28"/>
            <w:highlight w:val="green"/>
          </w:rPr>
          <w:delText>Here w</w:delText>
        </w:r>
        <w:r w:rsidR="005D450A" w:rsidRPr="007E194E" w:rsidDel="00BF26F1">
          <w:rPr>
            <w:rStyle w:val="fontstyle01"/>
            <w:rFonts w:asciiTheme="minorHAnsi" w:hAnsiTheme="minorHAnsi"/>
            <w:sz w:val="28"/>
            <w:szCs w:val="28"/>
            <w:highlight w:val="green"/>
          </w:rPr>
          <w:delText xml:space="preserve">e </w:delText>
        </w:r>
        <w:r w:rsidR="00823EED" w:rsidRPr="007E194E" w:rsidDel="00BF26F1">
          <w:rPr>
            <w:rStyle w:val="fontstyle01"/>
            <w:rFonts w:asciiTheme="minorHAnsi" w:hAnsiTheme="minorHAnsi"/>
            <w:sz w:val="28"/>
            <w:szCs w:val="28"/>
            <w:highlight w:val="green"/>
          </w:rPr>
          <w:delText xml:space="preserve">use bottom trawl catch </w:delText>
        </w:r>
        <w:r w:rsidR="00A046D7" w:rsidRPr="007E194E" w:rsidDel="00BF26F1">
          <w:rPr>
            <w:rStyle w:val="fontstyle01"/>
            <w:rFonts w:asciiTheme="minorHAnsi" w:hAnsiTheme="minorHAnsi"/>
            <w:sz w:val="28"/>
            <w:szCs w:val="28"/>
            <w:highlight w:val="green"/>
          </w:rPr>
          <w:delText>to examine</w:delText>
        </w:r>
      </w:del>
      <w:del w:id="135" w:author="DFO-MPO" w:date="2018-02-12T17:52:00Z">
        <w:r w:rsidR="00A046D7" w:rsidRPr="007E194E" w:rsidDel="00BF26F1">
          <w:rPr>
            <w:rStyle w:val="fontstyle01"/>
            <w:rFonts w:asciiTheme="minorHAnsi" w:hAnsiTheme="minorHAnsi"/>
            <w:sz w:val="28"/>
            <w:szCs w:val="28"/>
            <w:highlight w:val="green"/>
          </w:rPr>
          <w:delText xml:space="preserve"> age dependent distribution</w:delText>
        </w:r>
      </w:del>
      <w:del w:id="136" w:author="DFO-MPO" w:date="2018-02-12T17:53:00Z">
        <w:r w:rsidR="00A046D7" w:rsidRPr="007E194E" w:rsidDel="00BF26F1">
          <w:rPr>
            <w:rStyle w:val="fontstyle01"/>
            <w:rFonts w:asciiTheme="minorHAnsi" w:hAnsiTheme="minorHAnsi"/>
            <w:sz w:val="28"/>
            <w:szCs w:val="28"/>
            <w:highlight w:val="green"/>
          </w:rPr>
          <w:delText>.</w:delText>
        </w:r>
        <w:r w:rsidR="00E91D20" w:rsidRPr="007E194E" w:rsidDel="00BF26F1">
          <w:rPr>
            <w:rStyle w:val="fontstyle01"/>
            <w:rFonts w:asciiTheme="minorHAnsi" w:hAnsiTheme="minorHAnsi"/>
            <w:sz w:val="28"/>
            <w:szCs w:val="28"/>
            <w:highlight w:val="green"/>
          </w:rPr>
          <w:delText xml:space="preserve">  </w:delText>
        </w:r>
      </w:del>
      <w:moveFromRangeStart w:id="137" w:author="DFO-MPO" w:date="2018-02-12T17:42:00Z" w:name="move506220659"/>
      <w:commentRangeStart w:id="138"/>
      <w:moveFrom w:id="139" w:author="DFO-MPO" w:date="2018-02-12T17:42:00Z">
        <w:del w:id="140" w:author="DFO-MPO" w:date="2018-02-12T17:53:00Z">
          <w:r w:rsidR="00A046D7" w:rsidRPr="007E194E" w:rsidDel="00BF26F1">
            <w:rPr>
              <w:rStyle w:val="fontstyle01"/>
              <w:rFonts w:asciiTheme="minorHAnsi" w:hAnsiTheme="minorHAnsi"/>
              <w:sz w:val="28"/>
              <w:szCs w:val="28"/>
              <w:highlight w:val="green"/>
            </w:rPr>
            <w:delText xml:space="preserve">Bottom trawl </w:delText>
          </w:r>
        </w:del>
        <w:r w:rsidR="00A046D7" w:rsidRPr="007E194E" w:rsidDel="00310020">
          <w:rPr>
            <w:rStyle w:val="fontstyle01"/>
            <w:rFonts w:asciiTheme="minorHAnsi" w:hAnsiTheme="minorHAnsi"/>
            <w:sz w:val="28"/>
            <w:szCs w:val="28"/>
            <w:highlight w:val="green"/>
          </w:rPr>
          <w:t>survey c</w:t>
        </w:r>
        <w:r w:rsidR="002C62A0" w:rsidRPr="007E194E" w:rsidDel="00310020">
          <w:rPr>
            <w:rStyle w:val="fontstyle01"/>
            <w:rFonts w:asciiTheme="minorHAnsi" w:hAnsiTheme="minorHAnsi"/>
            <w:sz w:val="28"/>
            <w:szCs w:val="28"/>
            <w:highlight w:val="green"/>
          </w:rPr>
          <w:t xml:space="preserve">atch at age was calculated by applying age-length keys generated for each NAFO division to the extrapolated length frequency of capelin </w:t>
        </w:r>
        <w:r w:rsidR="0017638C" w:rsidRPr="007E194E" w:rsidDel="00310020">
          <w:rPr>
            <w:rStyle w:val="fontstyle01"/>
            <w:rFonts w:asciiTheme="minorHAnsi" w:hAnsiTheme="minorHAnsi"/>
            <w:sz w:val="28"/>
            <w:szCs w:val="28"/>
            <w:highlight w:val="green"/>
          </w:rPr>
          <w:t xml:space="preserve">within </w:t>
        </w:r>
        <w:r w:rsidR="002C62A0" w:rsidRPr="007E194E" w:rsidDel="00310020">
          <w:rPr>
            <w:rStyle w:val="fontstyle01"/>
            <w:rFonts w:asciiTheme="minorHAnsi" w:hAnsiTheme="minorHAnsi"/>
            <w:sz w:val="28"/>
            <w:szCs w:val="28"/>
            <w:highlight w:val="green"/>
          </w:rPr>
          <w:t xml:space="preserve">each division.  </w:t>
        </w:r>
        <w:commentRangeEnd w:id="138"/>
        <w:r w:rsidR="00192BD0" w:rsidRPr="007E194E" w:rsidDel="00310020">
          <w:rPr>
            <w:rStyle w:val="CommentReference"/>
            <w:highlight w:val="green"/>
          </w:rPr>
          <w:commentReference w:id="138"/>
        </w:r>
      </w:moveFrom>
      <w:moveFromRangeEnd w:id="137"/>
      <w:del w:id="141" w:author="DFO-MPO" w:date="2018-02-12T17:53:00Z">
        <w:r w:rsidR="00823EED" w:rsidRPr="007E194E" w:rsidDel="00BF26F1">
          <w:rPr>
            <w:rStyle w:val="fontstyle01"/>
            <w:rFonts w:asciiTheme="minorHAnsi" w:hAnsiTheme="minorHAnsi"/>
            <w:sz w:val="28"/>
            <w:szCs w:val="28"/>
            <w:highlight w:val="green"/>
          </w:rPr>
          <w:delText>Results</w:delText>
        </w:r>
      </w:del>
      <w:r w:rsidR="002C62A0" w:rsidRPr="007E194E">
        <w:rPr>
          <w:rStyle w:val="fontstyle01"/>
          <w:rFonts w:asciiTheme="minorHAnsi" w:hAnsiTheme="minorHAnsi"/>
          <w:sz w:val="28"/>
          <w:szCs w:val="28"/>
          <w:highlight w:val="green"/>
        </w:rPr>
        <w:t xml:space="preserve"> in</w:t>
      </w:r>
      <w:r w:rsidR="00E91D20" w:rsidRPr="007E194E">
        <w:rPr>
          <w:rStyle w:val="fontstyle01"/>
          <w:rFonts w:asciiTheme="minorHAnsi" w:hAnsiTheme="minorHAnsi"/>
          <w:sz w:val="28"/>
          <w:szCs w:val="28"/>
          <w:highlight w:val="green"/>
        </w:rPr>
        <w:t>dicate</w:t>
      </w:r>
      <w:r w:rsidR="002C62A0" w:rsidRPr="007E194E">
        <w:rPr>
          <w:rStyle w:val="fontstyle01"/>
          <w:rFonts w:asciiTheme="minorHAnsi" w:hAnsiTheme="minorHAnsi"/>
          <w:sz w:val="28"/>
          <w:szCs w:val="28"/>
          <w:highlight w:val="green"/>
        </w:rPr>
        <w:t>d</w:t>
      </w:r>
      <w:r w:rsidR="00E91D20" w:rsidRPr="007E194E">
        <w:rPr>
          <w:rStyle w:val="fontstyle01"/>
          <w:rFonts w:asciiTheme="minorHAnsi" w:hAnsiTheme="minorHAnsi"/>
          <w:sz w:val="28"/>
          <w:szCs w:val="28"/>
          <w:highlight w:val="green"/>
        </w:rPr>
        <w:t xml:space="preserve"> </w:t>
      </w:r>
      <w:r w:rsidR="00551749" w:rsidRPr="007E194E">
        <w:rPr>
          <w:rStyle w:val="fontstyle01"/>
          <w:rFonts w:asciiTheme="minorHAnsi" w:hAnsiTheme="minorHAnsi"/>
          <w:sz w:val="28"/>
          <w:szCs w:val="28"/>
          <w:highlight w:val="green"/>
        </w:rPr>
        <w:t xml:space="preserve">a </w:t>
      </w:r>
      <w:r w:rsidR="00896756" w:rsidRPr="007E194E">
        <w:rPr>
          <w:rStyle w:val="fontstyle01"/>
          <w:rFonts w:asciiTheme="minorHAnsi" w:hAnsiTheme="minorHAnsi"/>
          <w:sz w:val="28"/>
          <w:szCs w:val="28"/>
          <w:highlight w:val="green"/>
        </w:rPr>
        <w:t>lat</w:t>
      </w:r>
      <w:r w:rsidR="0084245E" w:rsidRPr="007E194E">
        <w:rPr>
          <w:rStyle w:val="fontstyle01"/>
          <w:rFonts w:asciiTheme="minorHAnsi" w:hAnsiTheme="minorHAnsi"/>
          <w:sz w:val="28"/>
          <w:szCs w:val="28"/>
          <w:highlight w:val="green"/>
        </w:rPr>
        <w:t xml:space="preserve">itudinal cline in age composition </w:t>
      </w:r>
      <w:r w:rsidR="00551749" w:rsidRPr="007E194E">
        <w:rPr>
          <w:rStyle w:val="fontstyle01"/>
          <w:rFonts w:asciiTheme="minorHAnsi" w:hAnsiTheme="minorHAnsi"/>
          <w:sz w:val="28"/>
          <w:szCs w:val="28"/>
          <w:highlight w:val="green"/>
        </w:rPr>
        <w:t xml:space="preserve">with </w:t>
      </w:r>
      <w:r w:rsidR="00E91D20" w:rsidRPr="007E194E">
        <w:rPr>
          <w:rStyle w:val="fontstyle01"/>
          <w:rFonts w:asciiTheme="minorHAnsi" w:hAnsiTheme="minorHAnsi"/>
          <w:sz w:val="28"/>
          <w:szCs w:val="28"/>
          <w:highlight w:val="green"/>
        </w:rPr>
        <w:t xml:space="preserve">the youngest capelin in the south and the older ages more prevalent in the northern </w:t>
      </w:r>
      <w:del w:id="142" w:author="DFO-MPO" w:date="2018-02-12T17:53:00Z">
        <w:r w:rsidR="00E91D20" w:rsidRPr="007E194E" w:rsidDel="00BF26F1">
          <w:rPr>
            <w:rStyle w:val="fontstyle01"/>
            <w:rFonts w:asciiTheme="minorHAnsi" w:hAnsiTheme="minorHAnsi"/>
            <w:sz w:val="28"/>
            <w:szCs w:val="28"/>
            <w:highlight w:val="green"/>
          </w:rPr>
          <w:delText>divisions</w:delText>
        </w:r>
      </w:del>
      <w:ins w:id="143" w:author="DFO-MPO" w:date="2018-02-12T17:53:00Z">
        <w:r w:rsidR="00BF26F1" w:rsidRPr="007E194E">
          <w:rPr>
            <w:rStyle w:val="fontstyle01"/>
            <w:rFonts w:asciiTheme="minorHAnsi" w:hAnsiTheme="minorHAnsi"/>
            <w:sz w:val="28"/>
            <w:szCs w:val="28"/>
            <w:highlight w:val="green"/>
          </w:rPr>
          <w:t>Divisions (2J, 3K)</w:t>
        </w:r>
      </w:ins>
      <w:r w:rsidR="00E91D20" w:rsidRPr="007E194E">
        <w:rPr>
          <w:rStyle w:val="fontstyle01"/>
          <w:rFonts w:asciiTheme="minorHAnsi" w:hAnsiTheme="minorHAnsi"/>
          <w:sz w:val="28"/>
          <w:szCs w:val="28"/>
          <w:highlight w:val="green"/>
        </w:rPr>
        <w:t>.</w:t>
      </w:r>
      <w:r w:rsidR="00896756" w:rsidRPr="007E194E">
        <w:rPr>
          <w:rStyle w:val="fontstyle01"/>
          <w:rFonts w:asciiTheme="minorHAnsi" w:hAnsiTheme="minorHAnsi"/>
          <w:sz w:val="28"/>
          <w:szCs w:val="28"/>
          <w:highlight w:val="green"/>
        </w:rPr>
        <w:t xml:space="preserve">  </w:t>
      </w:r>
      <w:ins w:id="144" w:author="DFO-MPO" w:date="2018-02-12T17:54:00Z">
        <w:r w:rsidR="00BF26F1" w:rsidRPr="007E194E">
          <w:rPr>
            <w:rStyle w:val="fontstyle01"/>
            <w:rFonts w:asciiTheme="minorHAnsi" w:hAnsiTheme="minorHAnsi"/>
            <w:sz w:val="28"/>
            <w:szCs w:val="28"/>
            <w:highlight w:val="green"/>
          </w:rPr>
          <w:t xml:space="preserve">This pattern of </w:t>
        </w:r>
      </w:ins>
      <w:del w:id="145" w:author="DFO-MPO" w:date="2018-02-12T17:54:00Z">
        <w:r w:rsidR="00896756" w:rsidRPr="007E194E" w:rsidDel="00BF26F1">
          <w:rPr>
            <w:rStyle w:val="fontstyle01"/>
            <w:rFonts w:asciiTheme="minorHAnsi" w:hAnsiTheme="minorHAnsi"/>
            <w:sz w:val="28"/>
            <w:szCs w:val="28"/>
            <w:highlight w:val="green"/>
          </w:rPr>
          <w:delText>Th</w:delText>
        </w:r>
        <w:r w:rsidR="00E22D3E" w:rsidRPr="007E194E" w:rsidDel="00BF26F1">
          <w:rPr>
            <w:rStyle w:val="fontstyle01"/>
            <w:rFonts w:asciiTheme="minorHAnsi" w:hAnsiTheme="minorHAnsi"/>
            <w:sz w:val="28"/>
            <w:szCs w:val="28"/>
            <w:highlight w:val="green"/>
          </w:rPr>
          <w:delText>e</w:delText>
        </w:r>
        <w:r w:rsidR="00E91D20" w:rsidRPr="007E194E" w:rsidDel="00BF26F1">
          <w:rPr>
            <w:rStyle w:val="fontstyle01"/>
            <w:rFonts w:asciiTheme="minorHAnsi" w:hAnsiTheme="minorHAnsi"/>
            <w:sz w:val="28"/>
            <w:szCs w:val="28"/>
            <w:highlight w:val="green"/>
          </w:rPr>
          <w:delText>s</w:delText>
        </w:r>
        <w:r w:rsidR="00E22D3E" w:rsidRPr="007E194E" w:rsidDel="00BF26F1">
          <w:rPr>
            <w:rStyle w:val="fontstyle01"/>
            <w:rFonts w:asciiTheme="minorHAnsi" w:hAnsiTheme="minorHAnsi"/>
            <w:sz w:val="28"/>
            <w:szCs w:val="28"/>
            <w:highlight w:val="green"/>
          </w:rPr>
          <w:delText>e</w:delText>
        </w:r>
        <w:r w:rsidR="00E91D20" w:rsidRPr="007E194E" w:rsidDel="00BF26F1">
          <w:rPr>
            <w:rStyle w:val="fontstyle01"/>
            <w:rFonts w:asciiTheme="minorHAnsi" w:hAnsiTheme="minorHAnsi"/>
            <w:sz w:val="28"/>
            <w:szCs w:val="28"/>
            <w:highlight w:val="green"/>
          </w:rPr>
          <w:delText xml:space="preserve"> </w:delText>
        </w:r>
      </w:del>
      <w:r w:rsidR="006D1BAC" w:rsidRPr="007E194E">
        <w:rPr>
          <w:rStyle w:val="fontstyle01"/>
          <w:rFonts w:asciiTheme="minorHAnsi" w:hAnsiTheme="minorHAnsi"/>
          <w:sz w:val="28"/>
          <w:szCs w:val="28"/>
          <w:highlight w:val="green"/>
        </w:rPr>
        <w:t xml:space="preserve">age dependent </w:t>
      </w:r>
      <w:ins w:id="146" w:author="DFO-MPO" w:date="2018-02-12T17:54:00Z">
        <w:r w:rsidR="00BF26F1" w:rsidRPr="007E194E">
          <w:rPr>
            <w:rStyle w:val="fontstyle01"/>
            <w:rFonts w:asciiTheme="minorHAnsi" w:hAnsiTheme="minorHAnsi"/>
            <w:sz w:val="28"/>
            <w:szCs w:val="28"/>
            <w:highlight w:val="green"/>
          </w:rPr>
          <w:t xml:space="preserve">spatial </w:t>
        </w:r>
      </w:ins>
      <w:r w:rsidR="00896756" w:rsidRPr="007E194E">
        <w:rPr>
          <w:rStyle w:val="fontstyle01"/>
          <w:rFonts w:asciiTheme="minorHAnsi" w:hAnsiTheme="minorHAnsi"/>
          <w:sz w:val="28"/>
          <w:szCs w:val="28"/>
          <w:highlight w:val="green"/>
        </w:rPr>
        <w:t>distribution</w:t>
      </w:r>
      <w:ins w:id="147" w:author="DFO-MPO" w:date="2018-02-12T17:54:00Z">
        <w:r w:rsidR="00BF26F1" w:rsidRPr="007E194E">
          <w:rPr>
            <w:rStyle w:val="fontstyle01"/>
            <w:rFonts w:asciiTheme="minorHAnsi" w:hAnsiTheme="minorHAnsi"/>
            <w:sz w:val="28"/>
            <w:szCs w:val="28"/>
            <w:highlight w:val="green"/>
          </w:rPr>
          <w:t xml:space="preserve"> has been </w:t>
        </w:r>
      </w:ins>
      <w:del w:id="148" w:author="DFO-MPO" w:date="2018-02-12T17:54:00Z">
        <w:r w:rsidR="00896756" w:rsidRPr="007E194E" w:rsidDel="00BF26F1">
          <w:rPr>
            <w:rStyle w:val="fontstyle01"/>
            <w:rFonts w:asciiTheme="minorHAnsi" w:hAnsiTheme="minorHAnsi"/>
            <w:sz w:val="28"/>
            <w:szCs w:val="28"/>
            <w:highlight w:val="green"/>
          </w:rPr>
          <w:delText xml:space="preserve">s </w:delText>
        </w:r>
        <w:r w:rsidR="00551749" w:rsidRPr="007E194E" w:rsidDel="00BF26F1">
          <w:rPr>
            <w:rStyle w:val="fontstyle01"/>
            <w:rFonts w:asciiTheme="minorHAnsi" w:hAnsiTheme="minorHAnsi"/>
            <w:sz w:val="28"/>
            <w:szCs w:val="28"/>
            <w:highlight w:val="green"/>
          </w:rPr>
          <w:delText>are</w:delText>
        </w:r>
        <w:r w:rsidR="00896756" w:rsidRPr="007E194E" w:rsidDel="00BF26F1">
          <w:rPr>
            <w:rStyle w:val="fontstyle01"/>
            <w:rFonts w:asciiTheme="minorHAnsi" w:hAnsiTheme="minorHAnsi"/>
            <w:sz w:val="28"/>
            <w:szCs w:val="28"/>
            <w:highlight w:val="green"/>
          </w:rPr>
          <w:delText xml:space="preserve"> </w:delText>
        </w:r>
      </w:del>
      <w:r w:rsidR="00896756" w:rsidRPr="007E194E">
        <w:rPr>
          <w:rStyle w:val="fontstyle01"/>
          <w:rFonts w:asciiTheme="minorHAnsi" w:hAnsiTheme="minorHAnsi"/>
          <w:sz w:val="28"/>
          <w:szCs w:val="28"/>
          <w:highlight w:val="green"/>
        </w:rPr>
        <w:t xml:space="preserve">consistent </w:t>
      </w:r>
      <w:r w:rsidR="002C62A0" w:rsidRPr="007E194E">
        <w:rPr>
          <w:rStyle w:val="fontstyle01"/>
          <w:rFonts w:asciiTheme="minorHAnsi" w:hAnsiTheme="minorHAnsi"/>
          <w:sz w:val="28"/>
          <w:szCs w:val="28"/>
          <w:highlight w:val="green"/>
        </w:rPr>
        <w:t xml:space="preserve">between </w:t>
      </w:r>
      <w:r w:rsidR="00896756" w:rsidRPr="007E194E">
        <w:rPr>
          <w:rStyle w:val="fontstyle01"/>
          <w:rFonts w:asciiTheme="minorHAnsi" w:hAnsiTheme="minorHAnsi"/>
          <w:sz w:val="28"/>
          <w:szCs w:val="28"/>
          <w:highlight w:val="green"/>
        </w:rPr>
        <w:t>periods of low (2002-2004) and moderate (2013-2015) acoustic survey abundance</w:t>
      </w:r>
      <w:r w:rsidR="006D1BAC" w:rsidRPr="007E194E">
        <w:rPr>
          <w:rStyle w:val="fontstyle01"/>
          <w:rFonts w:asciiTheme="minorHAnsi" w:hAnsiTheme="minorHAnsi"/>
          <w:sz w:val="28"/>
          <w:szCs w:val="28"/>
          <w:highlight w:val="green"/>
        </w:rPr>
        <w:t>,</w:t>
      </w:r>
      <w:r w:rsidR="00896756" w:rsidRPr="007E194E">
        <w:rPr>
          <w:rStyle w:val="fontstyle01"/>
          <w:rFonts w:asciiTheme="minorHAnsi" w:hAnsiTheme="minorHAnsi"/>
          <w:sz w:val="28"/>
          <w:szCs w:val="28"/>
          <w:highlight w:val="green"/>
        </w:rPr>
        <w:t xml:space="preserve"> although a larger proportion of age 1 fish </w:t>
      </w:r>
      <w:del w:id="149" w:author="DFO-MPO" w:date="2018-02-12T17:55:00Z">
        <w:r w:rsidR="00551749" w:rsidRPr="007E194E" w:rsidDel="00BF26F1">
          <w:rPr>
            <w:rStyle w:val="fontstyle01"/>
            <w:rFonts w:asciiTheme="minorHAnsi" w:hAnsiTheme="minorHAnsi"/>
            <w:sz w:val="28"/>
            <w:szCs w:val="28"/>
            <w:highlight w:val="green"/>
          </w:rPr>
          <w:delText>a</w:delText>
        </w:r>
      </w:del>
      <w:ins w:id="150" w:author="DFO-MPO" w:date="2018-02-12T17:55:00Z">
        <w:r w:rsidR="00BF26F1" w:rsidRPr="007E194E">
          <w:rPr>
            <w:rStyle w:val="fontstyle01"/>
            <w:rFonts w:asciiTheme="minorHAnsi" w:hAnsiTheme="minorHAnsi"/>
            <w:sz w:val="28"/>
            <w:szCs w:val="28"/>
            <w:highlight w:val="green"/>
          </w:rPr>
          <w:t>we</w:t>
        </w:r>
      </w:ins>
      <w:r w:rsidR="00551749" w:rsidRPr="007E194E">
        <w:rPr>
          <w:rStyle w:val="fontstyle01"/>
          <w:rFonts w:asciiTheme="minorHAnsi" w:hAnsiTheme="minorHAnsi"/>
          <w:sz w:val="28"/>
          <w:szCs w:val="28"/>
          <w:highlight w:val="green"/>
        </w:rPr>
        <w:t xml:space="preserve">re </w:t>
      </w:r>
      <w:r w:rsidR="00896756" w:rsidRPr="007E194E">
        <w:rPr>
          <w:rStyle w:val="fontstyle01"/>
          <w:rFonts w:asciiTheme="minorHAnsi" w:hAnsiTheme="minorHAnsi"/>
          <w:sz w:val="28"/>
          <w:szCs w:val="28"/>
          <w:highlight w:val="green"/>
        </w:rPr>
        <w:t xml:space="preserve">present in 3L during </w:t>
      </w:r>
      <w:r w:rsidR="00896756" w:rsidRPr="007E194E">
        <w:rPr>
          <w:rStyle w:val="fontstyle01"/>
          <w:rFonts w:asciiTheme="minorHAnsi" w:hAnsiTheme="minorHAnsi"/>
          <w:sz w:val="28"/>
          <w:szCs w:val="28"/>
          <w:highlight w:val="green"/>
        </w:rPr>
        <w:lastRenderedPageBreak/>
        <w:t>the low abundance period</w:t>
      </w:r>
      <w:r w:rsidR="00E91D20" w:rsidRPr="007E194E">
        <w:rPr>
          <w:rStyle w:val="fontstyle01"/>
          <w:rFonts w:asciiTheme="minorHAnsi" w:hAnsiTheme="minorHAnsi"/>
          <w:sz w:val="28"/>
          <w:szCs w:val="28"/>
          <w:highlight w:val="green"/>
        </w:rPr>
        <w:t xml:space="preserve"> (Fig </w:t>
      </w:r>
      <w:r w:rsidR="00B233BE" w:rsidRPr="007E194E">
        <w:rPr>
          <w:rStyle w:val="fontstyle01"/>
          <w:rFonts w:asciiTheme="minorHAnsi" w:hAnsiTheme="minorHAnsi"/>
          <w:sz w:val="28"/>
          <w:szCs w:val="28"/>
          <w:highlight w:val="green"/>
        </w:rPr>
        <w:t>FM</w:t>
      </w:r>
      <w:r w:rsidRPr="007E194E">
        <w:rPr>
          <w:rStyle w:val="fontstyle01"/>
          <w:rFonts w:asciiTheme="minorHAnsi" w:hAnsiTheme="minorHAnsi"/>
          <w:sz w:val="28"/>
          <w:szCs w:val="28"/>
          <w:highlight w:val="green"/>
        </w:rPr>
        <w:t>3</w:t>
      </w:r>
      <w:r w:rsidR="00E91D20" w:rsidRPr="007E194E">
        <w:rPr>
          <w:rStyle w:val="fontstyle01"/>
          <w:rFonts w:asciiTheme="minorHAnsi" w:hAnsiTheme="minorHAnsi"/>
          <w:sz w:val="28"/>
          <w:szCs w:val="28"/>
          <w:highlight w:val="green"/>
        </w:rPr>
        <w:t>)</w:t>
      </w:r>
      <w:r w:rsidR="00896756" w:rsidRPr="007E194E">
        <w:rPr>
          <w:rStyle w:val="fontstyle01"/>
          <w:rFonts w:asciiTheme="minorHAnsi" w:hAnsiTheme="minorHAnsi"/>
          <w:sz w:val="28"/>
          <w:szCs w:val="28"/>
          <w:highlight w:val="green"/>
        </w:rPr>
        <w:t xml:space="preserve">. </w:t>
      </w:r>
      <w:r w:rsidR="002C62A0" w:rsidRPr="007E194E">
        <w:rPr>
          <w:rStyle w:val="fontstyle01"/>
          <w:rFonts w:asciiTheme="minorHAnsi" w:hAnsiTheme="minorHAnsi"/>
          <w:sz w:val="28"/>
          <w:szCs w:val="28"/>
          <w:highlight w:val="green"/>
        </w:rPr>
        <w:t>Unfortunately</w:t>
      </w:r>
      <w:ins w:id="151" w:author="DFO-MPO" w:date="2018-02-12T17:55:00Z">
        <w:r w:rsidR="00BF26F1" w:rsidRPr="007E194E">
          <w:rPr>
            <w:rStyle w:val="fontstyle01"/>
            <w:rFonts w:asciiTheme="minorHAnsi" w:hAnsiTheme="minorHAnsi"/>
            <w:sz w:val="28"/>
            <w:szCs w:val="28"/>
            <w:highlight w:val="green"/>
          </w:rPr>
          <w:t>,</w:t>
        </w:r>
      </w:ins>
      <w:r w:rsidR="002C62A0" w:rsidRPr="007E194E">
        <w:rPr>
          <w:rStyle w:val="fontstyle01"/>
          <w:rFonts w:asciiTheme="minorHAnsi" w:hAnsiTheme="minorHAnsi"/>
          <w:sz w:val="28"/>
          <w:szCs w:val="28"/>
          <w:highlight w:val="green"/>
        </w:rPr>
        <w:t xml:space="preserve"> prior to 1991, when capelin were most abundan</w:t>
      </w:r>
      <w:r w:rsidR="00A046D7" w:rsidRPr="007E194E">
        <w:rPr>
          <w:rStyle w:val="fontstyle01"/>
          <w:rFonts w:asciiTheme="minorHAnsi" w:hAnsiTheme="minorHAnsi"/>
          <w:sz w:val="28"/>
          <w:szCs w:val="28"/>
          <w:highlight w:val="green"/>
        </w:rPr>
        <w:t>t</w:t>
      </w:r>
      <w:r w:rsidR="002C62A0" w:rsidRPr="007E194E">
        <w:rPr>
          <w:rStyle w:val="fontstyle01"/>
          <w:rFonts w:asciiTheme="minorHAnsi" w:hAnsiTheme="minorHAnsi"/>
          <w:sz w:val="28"/>
          <w:szCs w:val="28"/>
          <w:highlight w:val="green"/>
        </w:rPr>
        <w:t xml:space="preserve">, </w:t>
      </w:r>
      <w:r w:rsidR="00A046D7" w:rsidRPr="007E194E">
        <w:rPr>
          <w:rStyle w:val="fontstyle01"/>
          <w:rFonts w:asciiTheme="minorHAnsi" w:hAnsiTheme="minorHAnsi"/>
          <w:sz w:val="28"/>
          <w:szCs w:val="28"/>
          <w:highlight w:val="green"/>
        </w:rPr>
        <w:t xml:space="preserve">the fall bottom trawl survey employed </w:t>
      </w:r>
      <w:r w:rsidR="002C62A0" w:rsidRPr="007E194E">
        <w:rPr>
          <w:rStyle w:val="fontstyle01"/>
          <w:rFonts w:asciiTheme="minorHAnsi" w:hAnsiTheme="minorHAnsi"/>
          <w:sz w:val="28"/>
          <w:szCs w:val="28"/>
          <w:highlight w:val="green"/>
        </w:rPr>
        <w:t xml:space="preserve">an Engels trawl </w:t>
      </w:r>
      <w:r w:rsidR="00A046D7" w:rsidRPr="007E194E">
        <w:rPr>
          <w:rStyle w:val="fontstyle01"/>
          <w:rFonts w:asciiTheme="minorHAnsi" w:hAnsiTheme="minorHAnsi"/>
          <w:sz w:val="28"/>
          <w:szCs w:val="28"/>
          <w:highlight w:val="green"/>
        </w:rPr>
        <w:t>which retained few capelin</w:t>
      </w:r>
      <w:ins w:id="152" w:author="DFO-MPO" w:date="2018-02-12T17:56:00Z">
        <w:r w:rsidR="00BF26F1" w:rsidRPr="007E194E">
          <w:rPr>
            <w:rStyle w:val="fontstyle01"/>
            <w:rFonts w:asciiTheme="minorHAnsi" w:hAnsiTheme="minorHAnsi"/>
            <w:sz w:val="28"/>
            <w:szCs w:val="28"/>
            <w:highlight w:val="green"/>
          </w:rPr>
          <w:t>, mean</w:t>
        </w:r>
      </w:ins>
      <w:ins w:id="153" w:author="DFO-MPO" w:date="2018-02-15T17:21:00Z">
        <w:r w:rsidR="00B81750">
          <w:rPr>
            <w:rStyle w:val="fontstyle01"/>
            <w:rFonts w:asciiTheme="minorHAnsi" w:hAnsiTheme="minorHAnsi"/>
            <w:sz w:val="28"/>
            <w:szCs w:val="28"/>
            <w:highlight w:val="green"/>
          </w:rPr>
          <w:t>ing</w:t>
        </w:r>
      </w:ins>
      <w:ins w:id="154" w:author="DFO-MPO" w:date="2018-02-12T17:56:00Z">
        <w:r w:rsidR="00BF26F1" w:rsidRPr="007E194E">
          <w:rPr>
            <w:rStyle w:val="fontstyle01"/>
            <w:rFonts w:asciiTheme="minorHAnsi" w:hAnsiTheme="minorHAnsi"/>
            <w:sz w:val="28"/>
            <w:szCs w:val="28"/>
            <w:highlight w:val="green"/>
          </w:rPr>
          <w:t xml:space="preserve"> </w:t>
        </w:r>
      </w:ins>
      <w:del w:id="155" w:author="DFO-MPO" w:date="2018-02-12T17:56:00Z">
        <w:r w:rsidR="00A046D7" w:rsidRPr="007E194E" w:rsidDel="00BF26F1">
          <w:rPr>
            <w:rStyle w:val="fontstyle01"/>
            <w:rFonts w:asciiTheme="minorHAnsi" w:hAnsiTheme="minorHAnsi"/>
            <w:sz w:val="28"/>
            <w:szCs w:val="28"/>
            <w:highlight w:val="green"/>
          </w:rPr>
          <w:delText xml:space="preserve"> so </w:delText>
        </w:r>
      </w:del>
      <w:r w:rsidR="00A046D7" w:rsidRPr="007E194E">
        <w:rPr>
          <w:rStyle w:val="fontstyle01"/>
          <w:rFonts w:asciiTheme="minorHAnsi" w:hAnsiTheme="minorHAnsi"/>
          <w:sz w:val="28"/>
          <w:szCs w:val="28"/>
          <w:highlight w:val="green"/>
        </w:rPr>
        <w:t>a similar analysis could not be conducted</w:t>
      </w:r>
      <w:ins w:id="156" w:author="DFO-MPO" w:date="2018-02-12T17:56:00Z">
        <w:r w:rsidR="00BF26F1" w:rsidRPr="007E194E">
          <w:rPr>
            <w:rStyle w:val="fontstyle01"/>
            <w:rFonts w:asciiTheme="minorHAnsi" w:hAnsiTheme="minorHAnsi"/>
            <w:sz w:val="28"/>
            <w:szCs w:val="28"/>
            <w:highlight w:val="green"/>
          </w:rPr>
          <w:t xml:space="preserve"> for earlier periods</w:t>
        </w:r>
      </w:ins>
      <w:r w:rsidR="00A046D7" w:rsidRPr="007E194E">
        <w:rPr>
          <w:rStyle w:val="fontstyle01"/>
          <w:rFonts w:asciiTheme="minorHAnsi" w:hAnsiTheme="minorHAnsi"/>
          <w:sz w:val="28"/>
          <w:szCs w:val="28"/>
          <w:highlight w:val="green"/>
        </w:rPr>
        <w:t xml:space="preserve">.  </w:t>
      </w:r>
      <w:ins w:id="157" w:author="DFO-MPO" w:date="2018-02-12T17:56:00Z">
        <w:r w:rsidR="00BF26F1" w:rsidRPr="007E194E">
          <w:rPr>
            <w:rStyle w:val="fontstyle01"/>
            <w:rFonts w:asciiTheme="minorHAnsi" w:hAnsiTheme="minorHAnsi"/>
            <w:sz w:val="28"/>
            <w:szCs w:val="28"/>
            <w:highlight w:val="green"/>
          </w:rPr>
          <w:t xml:space="preserve">Data on the </w:t>
        </w:r>
      </w:ins>
      <w:del w:id="158" w:author="DFO-MPO" w:date="2018-02-12T17:56:00Z">
        <w:r w:rsidR="002C62A0" w:rsidRPr="007E194E" w:rsidDel="00BF26F1">
          <w:rPr>
            <w:rStyle w:val="fontstyle01"/>
            <w:rFonts w:asciiTheme="minorHAnsi" w:hAnsiTheme="minorHAnsi"/>
            <w:sz w:val="28"/>
            <w:szCs w:val="28"/>
            <w:highlight w:val="green"/>
          </w:rPr>
          <w:delText xml:space="preserve">However, the </w:delText>
        </w:r>
      </w:del>
      <w:r w:rsidR="002C62A0" w:rsidRPr="007E194E">
        <w:rPr>
          <w:rStyle w:val="fontstyle01"/>
          <w:rFonts w:asciiTheme="minorHAnsi" w:hAnsiTheme="minorHAnsi"/>
          <w:sz w:val="28"/>
          <w:szCs w:val="28"/>
          <w:highlight w:val="green"/>
        </w:rPr>
        <w:t xml:space="preserve">age distribution </w:t>
      </w:r>
      <w:ins w:id="159" w:author="DFO-MPO" w:date="2018-02-12T17:56:00Z">
        <w:r w:rsidR="00BF26F1" w:rsidRPr="007E194E">
          <w:rPr>
            <w:rStyle w:val="fontstyle01"/>
            <w:rFonts w:asciiTheme="minorHAnsi" w:hAnsiTheme="minorHAnsi"/>
            <w:sz w:val="28"/>
            <w:szCs w:val="28"/>
            <w:highlight w:val="green"/>
          </w:rPr>
          <w:t xml:space="preserve">of capelin </w:t>
        </w:r>
      </w:ins>
      <w:r w:rsidR="002C62A0" w:rsidRPr="007E194E">
        <w:rPr>
          <w:rStyle w:val="fontstyle01"/>
          <w:rFonts w:asciiTheme="minorHAnsi" w:hAnsiTheme="minorHAnsi"/>
          <w:sz w:val="28"/>
          <w:szCs w:val="28"/>
          <w:highlight w:val="green"/>
        </w:rPr>
        <w:t xml:space="preserve">from the </w:t>
      </w:r>
      <w:r w:rsidR="004728E2" w:rsidRPr="007E194E">
        <w:rPr>
          <w:rStyle w:val="fontstyle01"/>
          <w:rFonts w:asciiTheme="minorHAnsi" w:hAnsiTheme="minorHAnsi"/>
          <w:sz w:val="28"/>
          <w:szCs w:val="28"/>
          <w:highlight w:val="green"/>
        </w:rPr>
        <w:t xml:space="preserve">fall </w:t>
      </w:r>
      <w:r w:rsidR="002C62A0" w:rsidRPr="007E194E">
        <w:rPr>
          <w:rStyle w:val="fontstyle01"/>
          <w:rFonts w:asciiTheme="minorHAnsi" w:hAnsiTheme="minorHAnsi"/>
          <w:sz w:val="28"/>
          <w:szCs w:val="28"/>
          <w:highlight w:val="green"/>
        </w:rPr>
        <w:t xml:space="preserve">2J3K acoustic survey </w:t>
      </w:r>
      <w:r w:rsidR="00C0316F" w:rsidRPr="007E194E">
        <w:rPr>
          <w:rStyle w:val="fontstyle01"/>
          <w:rFonts w:asciiTheme="minorHAnsi" w:hAnsiTheme="minorHAnsi"/>
          <w:sz w:val="28"/>
          <w:szCs w:val="28"/>
          <w:highlight w:val="green"/>
        </w:rPr>
        <w:t>are</w:t>
      </w:r>
      <w:ins w:id="160" w:author="DFO-MPO" w:date="2018-02-15T17:21:00Z">
        <w:r w:rsidR="00B81750">
          <w:rPr>
            <w:rStyle w:val="fontstyle01"/>
            <w:rFonts w:asciiTheme="minorHAnsi" w:hAnsiTheme="minorHAnsi"/>
            <w:sz w:val="28"/>
            <w:szCs w:val="28"/>
            <w:highlight w:val="green"/>
          </w:rPr>
          <w:t>,</w:t>
        </w:r>
      </w:ins>
      <w:ins w:id="161" w:author="DFO-MPO" w:date="2018-02-12T17:56:00Z">
        <w:r w:rsidR="00BF26F1" w:rsidRPr="007E194E">
          <w:rPr>
            <w:rStyle w:val="fontstyle01"/>
            <w:rFonts w:asciiTheme="minorHAnsi" w:hAnsiTheme="minorHAnsi"/>
            <w:sz w:val="28"/>
            <w:szCs w:val="28"/>
            <w:highlight w:val="green"/>
          </w:rPr>
          <w:t xml:space="preserve"> however</w:t>
        </w:r>
      </w:ins>
      <w:ins w:id="162" w:author="DFO-MPO" w:date="2018-02-12T17:57:00Z">
        <w:r w:rsidR="00BF26F1" w:rsidRPr="007E194E">
          <w:rPr>
            <w:rStyle w:val="fontstyle01"/>
            <w:rFonts w:asciiTheme="minorHAnsi" w:hAnsiTheme="minorHAnsi"/>
            <w:sz w:val="28"/>
            <w:szCs w:val="28"/>
            <w:highlight w:val="green"/>
          </w:rPr>
          <w:t>,</w:t>
        </w:r>
      </w:ins>
      <w:r w:rsidR="00C0316F" w:rsidRPr="007E194E">
        <w:rPr>
          <w:rStyle w:val="fontstyle01"/>
          <w:rFonts w:asciiTheme="minorHAnsi" w:hAnsiTheme="minorHAnsi"/>
          <w:sz w:val="28"/>
          <w:szCs w:val="28"/>
          <w:highlight w:val="green"/>
        </w:rPr>
        <w:t xml:space="preserve"> available</w:t>
      </w:r>
      <w:r w:rsidR="004728E2" w:rsidRPr="007E194E">
        <w:rPr>
          <w:rStyle w:val="fontstyle01"/>
          <w:rFonts w:asciiTheme="minorHAnsi" w:hAnsiTheme="minorHAnsi"/>
          <w:sz w:val="28"/>
          <w:szCs w:val="28"/>
          <w:highlight w:val="green"/>
        </w:rPr>
        <w:t xml:space="preserve"> for this period. </w:t>
      </w:r>
      <w:ins w:id="163" w:author="DFO-MPO" w:date="2018-02-12T17:57:00Z">
        <w:r w:rsidR="00BF26F1" w:rsidRPr="007E194E">
          <w:rPr>
            <w:rStyle w:val="fontstyle01"/>
            <w:rFonts w:asciiTheme="minorHAnsi" w:hAnsiTheme="minorHAnsi"/>
            <w:sz w:val="28"/>
            <w:szCs w:val="28"/>
            <w:highlight w:val="green"/>
          </w:rPr>
          <w:t xml:space="preserve">The fall </w:t>
        </w:r>
      </w:ins>
      <w:del w:id="164" w:author="DFO-MPO" w:date="2018-02-12T17:57:00Z">
        <w:r w:rsidR="004728E2" w:rsidRPr="007E194E" w:rsidDel="00BF26F1">
          <w:rPr>
            <w:rStyle w:val="fontstyle01"/>
            <w:rFonts w:asciiTheme="minorHAnsi" w:hAnsiTheme="minorHAnsi"/>
            <w:sz w:val="28"/>
            <w:szCs w:val="28"/>
            <w:highlight w:val="green"/>
          </w:rPr>
          <w:delText xml:space="preserve"> W</w:delText>
        </w:r>
        <w:r w:rsidR="00C0316F" w:rsidRPr="007E194E" w:rsidDel="00BF26F1">
          <w:rPr>
            <w:rStyle w:val="fontstyle01"/>
            <w:rFonts w:asciiTheme="minorHAnsi" w:hAnsiTheme="minorHAnsi"/>
            <w:sz w:val="28"/>
            <w:szCs w:val="28"/>
            <w:highlight w:val="green"/>
          </w:rPr>
          <w:delText xml:space="preserve">hile </w:delText>
        </w:r>
        <w:r w:rsidR="004728E2" w:rsidRPr="007E194E" w:rsidDel="00BF26F1">
          <w:rPr>
            <w:rStyle w:val="fontstyle01"/>
            <w:rFonts w:asciiTheme="minorHAnsi" w:hAnsiTheme="minorHAnsi"/>
            <w:sz w:val="28"/>
            <w:szCs w:val="28"/>
            <w:highlight w:val="green"/>
          </w:rPr>
          <w:delText xml:space="preserve">the </w:delText>
        </w:r>
      </w:del>
      <w:r w:rsidR="004728E2" w:rsidRPr="007E194E">
        <w:rPr>
          <w:rStyle w:val="fontstyle01"/>
          <w:rFonts w:asciiTheme="minorHAnsi" w:hAnsiTheme="minorHAnsi"/>
          <w:sz w:val="28"/>
          <w:szCs w:val="28"/>
          <w:highlight w:val="green"/>
        </w:rPr>
        <w:t xml:space="preserve">acoustic survey </w:t>
      </w:r>
      <w:del w:id="165" w:author="DFO-MPO" w:date="2018-02-12T17:57:00Z">
        <w:r w:rsidR="004728E2" w:rsidRPr="007E194E" w:rsidDel="00BF26F1">
          <w:rPr>
            <w:rStyle w:val="fontstyle01"/>
            <w:rFonts w:asciiTheme="minorHAnsi" w:hAnsiTheme="minorHAnsi"/>
            <w:sz w:val="28"/>
            <w:szCs w:val="28"/>
            <w:highlight w:val="green"/>
          </w:rPr>
          <w:delText>i</w:delText>
        </w:r>
      </w:del>
      <w:ins w:id="166" w:author="DFO-MPO" w:date="2018-02-12T17:57:00Z">
        <w:r w:rsidR="00BF26F1" w:rsidRPr="007E194E">
          <w:rPr>
            <w:rStyle w:val="fontstyle01"/>
            <w:rFonts w:asciiTheme="minorHAnsi" w:hAnsiTheme="minorHAnsi"/>
            <w:sz w:val="28"/>
            <w:szCs w:val="28"/>
            <w:highlight w:val="green"/>
          </w:rPr>
          <w:t>wa</w:t>
        </w:r>
      </w:ins>
      <w:r w:rsidR="004728E2" w:rsidRPr="007E194E">
        <w:rPr>
          <w:rStyle w:val="fontstyle01"/>
          <w:rFonts w:asciiTheme="minorHAnsi" w:hAnsiTheme="minorHAnsi"/>
          <w:sz w:val="28"/>
          <w:szCs w:val="28"/>
          <w:highlight w:val="green"/>
        </w:rPr>
        <w:t xml:space="preserve">s </w:t>
      </w:r>
      <w:ins w:id="167" w:author="DFO-MPO" w:date="2018-02-12T17:57:00Z">
        <w:r w:rsidR="00BF26F1" w:rsidRPr="007E194E">
          <w:rPr>
            <w:rStyle w:val="fontstyle01"/>
            <w:rFonts w:asciiTheme="minorHAnsi" w:hAnsiTheme="minorHAnsi"/>
            <w:sz w:val="28"/>
            <w:szCs w:val="28"/>
            <w:highlight w:val="green"/>
          </w:rPr>
          <w:t xml:space="preserve">spatially </w:t>
        </w:r>
      </w:ins>
      <w:r w:rsidR="004728E2" w:rsidRPr="007E194E">
        <w:rPr>
          <w:rStyle w:val="fontstyle01"/>
          <w:rFonts w:asciiTheme="minorHAnsi" w:hAnsiTheme="minorHAnsi"/>
          <w:sz w:val="28"/>
          <w:szCs w:val="28"/>
          <w:highlight w:val="green"/>
        </w:rPr>
        <w:t>limited</w:t>
      </w:r>
      <w:ins w:id="168" w:author="DFO-MPO" w:date="2018-02-12T17:57:00Z">
        <w:r w:rsidR="00BF26F1" w:rsidRPr="007E194E">
          <w:rPr>
            <w:rStyle w:val="fontstyle01"/>
            <w:rFonts w:asciiTheme="minorHAnsi" w:hAnsiTheme="minorHAnsi"/>
            <w:sz w:val="28"/>
            <w:szCs w:val="28"/>
            <w:highlight w:val="green"/>
          </w:rPr>
          <w:t xml:space="preserve">, </w:t>
        </w:r>
      </w:ins>
      <w:del w:id="169" w:author="DFO-MPO" w:date="2018-02-12T17:57:00Z">
        <w:r w:rsidR="004728E2" w:rsidRPr="007E194E" w:rsidDel="00BF26F1">
          <w:rPr>
            <w:rStyle w:val="fontstyle01"/>
            <w:rFonts w:asciiTheme="minorHAnsi" w:hAnsiTheme="minorHAnsi"/>
            <w:sz w:val="28"/>
            <w:szCs w:val="28"/>
            <w:highlight w:val="green"/>
          </w:rPr>
          <w:delText xml:space="preserve"> as it was </w:delText>
        </w:r>
      </w:del>
      <w:r w:rsidR="004728E2" w:rsidRPr="007E194E">
        <w:rPr>
          <w:rStyle w:val="fontstyle01"/>
          <w:rFonts w:asciiTheme="minorHAnsi" w:hAnsiTheme="minorHAnsi"/>
          <w:sz w:val="28"/>
          <w:szCs w:val="28"/>
          <w:highlight w:val="green"/>
        </w:rPr>
        <w:t xml:space="preserve">only </w:t>
      </w:r>
      <w:ins w:id="170" w:author="DFO-MPO" w:date="2018-02-12T17:57:00Z">
        <w:r w:rsidR="00BF26F1" w:rsidRPr="007E194E">
          <w:rPr>
            <w:rStyle w:val="fontstyle01"/>
            <w:rFonts w:asciiTheme="minorHAnsi" w:hAnsiTheme="minorHAnsi"/>
            <w:sz w:val="28"/>
            <w:szCs w:val="28"/>
            <w:highlight w:val="green"/>
          </w:rPr>
          <w:t xml:space="preserve">being </w:t>
        </w:r>
      </w:ins>
      <w:r w:rsidR="004728E2" w:rsidRPr="007E194E">
        <w:rPr>
          <w:rStyle w:val="fontstyle01"/>
          <w:rFonts w:asciiTheme="minorHAnsi" w:hAnsiTheme="minorHAnsi"/>
          <w:sz w:val="28"/>
          <w:szCs w:val="28"/>
          <w:highlight w:val="green"/>
        </w:rPr>
        <w:t xml:space="preserve">extended to include </w:t>
      </w:r>
      <w:ins w:id="171" w:author="DFO-MPO" w:date="2018-02-12T17:57:00Z">
        <w:r w:rsidR="00BF26F1" w:rsidRPr="007E194E">
          <w:rPr>
            <w:rStyle w:val="fontstyle01"/>
            <w:rFonts w:asciiTheme="minorHAnsi" w:hAnsiTheme="minorHAnsi"/>
            <w:sz w:val="28"/>
            <w:szCs w:val="28"/>
            <w:highlight w:val="green"/>
          </w:rPr>
          <w:t xml:space="preserve">Division </w:t>
        </w:r>
      </w:ins>
      <w:r w:rsidR="00C0316F" w:rsidRPr="007E194E">
        <w:rPr>
          <w:rStyle w:val="fontstyle01"/>
          <w:rFonts w:asciiTheme="minorHAnsi" w:hAnsiTheme="minorHAnsi"/>
          <w:sz w:val="28"/>
          <w:szCs w:val="28"/>
          <w:highlight w:val="green"/>
        </w:rPr>
        <w:t xml:space="preserve">3L </w:t>
      </w:r>
      <w:r w:rsidR="004728E2" w:rsidRPr="007E194E">
        <w:rPr>
          <w:rStyle w:val="fontstyle01"/>
          <w:rFonts w:asciiTheme="minorHAnsi" w:hAnsiTheme="minorHAnsi"/>
          <w:sz w:val="28"/>
          <w:szCs w:val="28"/>
          <w:highlight w:val="green"/>
        </w:rPr>
        <w:t>following the collapse</w:t>
      </w:r>
      <w:ins w:id="172" w:author="DFO-MPO" w:date="2018-02-12T17:57:00Z">
        <w:r w:rsidR="00BF26F1" w:rsidRPr="007E194E">
          <w:rPr>
            <w:rStyle w:val="fontstyle01"/>
            <w:rFonts w:asciiTheme="minorHAnsi" w:hAnsiTheme="minorHAnsi"/>
            <w:sz w:val="28"/>
            <w:szCs w:val="28"/>
            <w:highlight w:val="green"/>
          </w:rPr>
          <w:t xml:space="preserve"> in 1991. The data from the fall acoustic survey </w:t>
        </w:r>
      </w:ins>
      <w:del w:id="173" w:author="DFO-MPO" w:date="2018-02-12T17:57:00Z">
        <w:r w:rsidR="004728E2" w:rsidRPr="007E194E" w:rsidDel="00BF26F1">
          <w:rPr>
            <w:rStyle w:val="fontstyle01"/>
            <w:rFonts w:asciiTheme="minorHAnsi" w:hAnsiTheme="minorHAnsi"/>
            <w:sz w:val="28"/>
            <w:szCs w:val="28"/>
            <w:highlight w:val="green"/>
          </w:rPr>
          <w:delText xml:space="preserve">,  </w:delText>
        </w:r>
        <w:r w:rsidR="00C0316F" w:rsidRPr="007E194E" w:rsidDel="00BF26F1">
          <w:rPr>
            <w:rStyle w:val="fontstyle01"/>
            <w:rFonts w:asciiTheme="minorHAnsi" w:hAnsiTheme="minorHAnsi"/>
            <w:sz w:val="28"/>
            <w:szCs w:val="28"/>
            <w:highlight w:val="green"/>
          </w:rPr>
          <w:delText xml:space="preserve">it </w:delText>
        </w:r>
        <w:r w:rsidR="004728E2" w:rsidRPr="007E194E" w:rsidDel="00BF26F1">
          <w:rPr>
            <w:rStyle w:val="fontstyle01"/>
            <w:rFonts w:asciiTheme="minorHAnsi" w:hAnsiTheme="minorHAnsi"/>
            <w:sz w:val="28"/>
            <w:szCs w:val="28"/>
            <w:highlight w:val="green"/>
          </w:rPr>
          <w:delText>still</w:delText>
        </w:r>
      </w:del>
      <w:r w:rsidR="004728E2" w:rsidRPr="007E194E">
        <w:rPr>
          <w:rStyle w:val="fontstyle01"/>
          <w:rFonts w:asciiTheme="minorHAnsi" w:hAnsiTheme="minorHAnsi"/>
          <w:sz w:val="28"/>
          <w:szCs w:val="28"/>
          <w:highlight w:val="green"/>
        </w:rPr>
        <w:t xml:space="preserve"> </w:t>
      </w:r>
      <w:r w:rsidR="00C0316F" w:rsidRPr="007E194E">
        <w:rPr>
          <w:rStyle w:val="fontstyle01"/>
          <w:rFonts w:asciiTheme="minorHAnsi" w:hAnsiTheme="minorHAnsi"/>
          <w:sz w:val="28"/>
          <w:szCs w:val="28"/>
          <w:highlight w:val="green"/>
        </w:rPr>
        <w:t xml:space="preserve">provides a similar picture of </w:t>
      </w:r>
      <w:ins w:id="174" w:author="DFO-MPO" w:date="2018-02-12T17:58:00Z">
        <w:r w:rsidR="00BF26F1" w:rsidRPr="007E194E">
          <w:rPr>
            <w:rStyle w:val="fontstyle01"/>
            <w:rFonts w:asciiTheme="minorHAnsi" w:hAnsiTheme="minorHAnsi"/>
            <w:sz w:val="28"/>
            <w:szCs w:val="28"/>
            <w:highlight w:val="green"/>
          </w:rPr>
          <w:t xml:space="preserve">a </w:t>
        </w:r>
      </w:ins>
      <w:r w:rsidR="00C0316F" w:rsidRPr="007E194E">
        <w:rPr>
          <w:rStyle w:val="fontstyle01"/>
          <w:rFonts w:asciiTheme="minorHAnsi" w:hAnsiTheme="minorHAnsi"/>
          <w:sz w:val="28"/>
          <w:szCs w:val="28"/>
          <w:highlight w:val="green"/>
        </w:rPr>
        <w:t>latitudinal cline in age during both</w:t>
      </w:r>
      <w:r w:rsidR="004728E2" w:rsidRPr="007E194E">
        <w:rPr>
          <w:rStyle w:val="fontstyle01"/>
          <w:rFonts w:asciiTheme="minorHAnsi" w:hAnsiTheme="minorHAnsi"/>
          <w:sz w:val="28"/>
          <w:szCs w:val="28"/>
          <w:highlight w:val="green"/>
        </w:rPr>
        <w:t xml:space="preserve"> </w:t>
      </w:r>
      <w:del w:id="175" w:author="DFO-MPO" w:date="2018-02-12T17:58:00Z">
        <w:r w:rsidR="004728E2" w:rsidRPr="007E194E" w:rsidDel="00BF26F1">
          <w:rPr>
            <w:rStyle w:val="fontstyle01"/>
            <w:rFonts w:asciiTheme="minorHAnsi" w:hAnsiTheme="minorHAnsi"/>
            <w:sz w:val="28"/>
            <w:szCs w:val="28"/>
            <w:highlight w:val="green"/>
          </w:rPr>
          <w:delText xml:space="preserve">high and </w:delText>
        </w:r>
      </w:del>
      <w:r w:rsidR="004728E2" w:rsidRPr="007E194E">
        <w:rPr>
          <w:rStyle w:val="fontstyle01"/>
          <w:rFonts w:asciiTheme="minorHAnsi" w:hAnsiTheme="minorHAnsi"/>
          <w:sz w:val="28"/>
          <w:szCs w:val="28"/>
          <w:highlight w:val="green"/>
        </w:rPr>
        <w:t>low</w:t>
      </w:r>
      <w:ins w:id="176" w:author="DFO-MPO" w:date="2018-02-12T17:58:00Z">
        <w:r w:rsidR="00BF26F1" w:rsidRPr="007E194E">
          <w:rPr>
            <w:rStyle w:val="fontstyle01"/>
            <w:rFonts w:asciiTheme="minorHAnsi" w:hAnsiTheme="minorHAnsi"/>
            <w:sz w:val="28"/>
            <w:szCs w:val="28"/>
            <w:highlight w:val="green"/>
          </w:rPr>
          <w:t xml:space="preserve"> and high</w:t>
        </w:r>
      </w:ins>
      <w:r w:rsidR="004728E2" w:rsidRPr="007E194E">
        <w:rPr>
          <w:rStyle w:val="fontstyle01"/>
          <w:rFonts w:asciiTheme="minorHAnsi" w:hAnsiTheme="minorHAnsi"/>
          <w:sz w:val="28"/>
          <w:szCs w:val="28"/>
          <w:highlight w:val="green"/>
        </w:rPr>
        <w:t xml:space="preserve"> abundance periods</w:t>
      </w:r>
      <w:r w:rsidRPr="007E194E">
        <w:rPr>
          <w:rStyle w:val="fontstyle01"/>
          <w:rFonts w:asciiTheme="minorHAnsi" w:hAnsiTheme="minorHAnsi"/>
          <w:sz w:val="28"/>
          <w:szCs w:val="28"/>
          <w:highlight w:val="green"/>
        </w:rPr>
        <w:t>.</w:t>
      </w:r>
    </w:p>
    <w:p w:rsidR="003E41EF" w:rsidRDefault="006D1BAC">
      <w:pPr>
        <w:rPr>
          <w:rStyle w:val="fontstyle01"/>
          <w:rFonts w:asciiTheme="minorHAnsi" w:hAnsiTheme="minorHAnsi"/>
          <w:sz w:val="28"/>
          <w:szCs w:val="28"/>
        </w:rPr>
      </w:pPr>
      <w:del w:id="177" w:author="DFO-MPO" w:date="2018-02-12T18:19:00Z">
        <w:r w:rsidRPr="007E194E" w:rsidDel="008F5EC4">
          <w:rPr>
            <w:rStyle w:val="fontstyle01"/>
            <w:rFonts w:asciiTheme="minorHAnsi" w:hAnsiTheme="minorHAnsi"/>
            <w:sz w:val="28"/>
            <w:szCs w:val="28"/>
            <w:highlight w:val="green"/>
          </w:rPr>
          <w:delText xml:space="preserve">This </w:delText>
        </w:r>
      </w:del>
      <w:ins w:id="178" w:author="DFO-MPO" w:date="2018-02-12T18:19:00Z">
        <w:r w:rsidR="008F5EC4" w:rsidRPr="007E194E">
          <w:rPr>
            <w:rStyle w:val="fontstyle01"/>
            <w:rFonts w:asciiTheme="minorHAnsi" w:hAnsiTheme="minorHAnsi"/>
            <w:sz w:val="28"/>
            <w:szCs w:val="28"/>
            <w:highlight w:val="green"/>
          </w:rPr>
          <w:t xml:space="preserve">The </w:t>
        </w:r>
      </w:ins>
      <w:r w:rsidRPr="007E194E">
        <w:rPr>
          <w:rStyle w:val="fontstyle01"/>
          <w:rFonts w:asciiTheme="minorHAnsi" w:hAnsiTheme="minorHAnsi"/>
          <w:sz w:val="28"/>
          <w:szCs w:val="28"/>
          <w:highlight w:val="green"/>
        </w:rPr>
        <w:t xml:space="preserve">age dependent distribution </w:t>
      </w:r>
      <w:ins w:id="179" w:author="DFO-MPO" w:date="2018-02-12T18:19:00Z">
        <w:r w:rsidR="008F5EC4" w:rsidRPr="007E194E">
          <w:rPr>
            <w:rStyle w:val="fontstyle01"/>
            <w:rFonts w:asciiTheme="minorHAnsi" w:hAnsiTheme="minorHAnsi"/>
            <w:sz w:val="28"/>
            <w:szCs w:val="28"/>
            <w:highlight w:val="green"/>
          </w:rPr>
          <w:t xml:space="preserve">of capelin </w:t>
        </w:r>
      </w:ins>
      <w:r w:rsidRPr="007E194E">
        <w:rPr>
          <w:rStyle w:val="fontstyle01"/>
          <w:rFonts w:asciiTheme="minorHAnsi" w:hAnsiTheme="minorHAnsi"/>
          <w:sz w:val="28"/>
          <w:szCs w:val="28"/>
          <w:highlight w:val="green"/>
        </w:rPr>
        <w:t xml:space="preserve">presents issues for </w:t>
      </w:r>
      <w:r w:rsidR="004728E2" w:rsidRPr="007E194E">
        <w:rPr>
          <w:rStyle w:val="fontstyle01"/>
          <w:rFonts w:asciiTheme="minorHAnsi" w:hAnsiTheme="minorHAnsi"/>
          <w:sz w:val="28"/>
          <w:szCs w:val="28"/>
          <w:highlight w:val="green"/>
        </w:rPr>
        <w:t xml:space="preserve">the use of </w:t>
      </w:r>
      <w:r w:rsidRPr="007E194E">
        <w:rPr>
          <w:rStyle w:val="fontstyle01"/>
          <w:rFonts w:asciiTheme="minorHAnsi" w:hAnsiTheme="minorHAnsi"/>
          <w:sz w:val="28"/>
          <w:szCs w:val="28"/>
          <w:highlight w:val="green"/>
        </w:rPr>
        <w:t>both</w:t>
      </w:r>
      <w:r w:rsidR="00A41CEA" w:rsidRPr="007E194E">
        <w:rPr>
          <w:rStyle w:val="fontstyle01"/>
          <w:rFonts w:asciiTheme="minorHAnsi" w:hAnsiTheme="minorHAnsi"/>
          <w:sz w:val="28"/>
          <w:szCs w:val="28"/>
          <w:highlight w:val="green"/>
        </w:rPr>
        <w:t xml:space="preserve"> spring and fall</w:t>
      </w:r>
      <w:r w:rsidRPr="007E194E">
        <w:rPr>
          <w:rStyle w:val="fontstyle01"/>
          <w:rFonts w:asciiTheme="minorHAnsi" w:hAnsiTheme="minorHAnsi"/>
          <w:sz w:val="28"/>
          <w:szCs w:val="28"/>
          <w:highlight w:val="green"/>
        </w:rPr>
        <w:t xml:space="preserve"> acoustic survey</w:t>
      </w:r>
      <w:r w:rsidR="004728E2" w:rsidRPr="007E194E">
        <w:rPr>
          <w:rStyle w:val="fontstyle01"/>
          <w:rFonts w:asciiTheme="minorHAnsi" w:hAnsiTheme="minorHAnsi"/>
          <w:sz w:val="28"/>
          <w:szCs w:val="28"/>
          <w:highlight w:val="green"/>
        </w:rPr>
        <w:t xml:space="preserve"> results as abundance indices. </w:t>
      </w:r>
      <w:r w:rsidR="00056E8B" w:rsidRPr="007E194E">
        <w:rPr>
          <w:rStyle w:val="fontstyle01"/>
          <w:rFonts w:asciiTheme="minorHAnsi" w:hAnsiTheme="minorHAnsi"/>
          <w:sz w:val="28"/>
          <w:szCs w:val="28"/>
          <w:highlight w:val="green"/>
        </w:rPr>
        <w:t xml:space="preserve">During spring </w:t>
      </w:r>
      <w:r w:rsidRPr="007E194E">
        <w:rPr>
          <w:rStyle w:val="fontstyle01"/>
          <w:rFonts w:asciiTheme="minorHAnsi" w:hAnsiTheme="minorHAnsi"/>
          <w:sz w:val="28"/>
          <w:szCs w:val="28"/>
          <w:highlight w:val="green"/>
        </w:rPr>
        <w:t xml:space="preserve">acoustic </w:t>
      </w:r>
      <w:r w:rsidR="00056E8B" w:rsidRPr="007E194E">
        <w:rPr>
          <w:rStyle w:val="fontstyle01"/>
          <w:rFonts w:asciiTheme="minorHAnsi" w:hAnsiTheme="minorHAnsi"/>
          <w:sz w:val="28"/>
          <w:szCs w:val="28"/>
          <w:highlight w:val="green"/>
        </w:rPr>
        <w:t>surveys age</w:t>
      </w:r>
      <w:ins w:id="180" w:author="DFO-MPO" w:date="2018-02-12T18:28:00Z">
        <w:r w:rsidR="008F5EC4" w:rsidRPr="007E194E">
          <w:rPr>
            <w:rStyle w:val="fontstyle01"/>
            <w:rFonts w:asciiTheme="minorHAnsi" w:hAnsiTheme="minorHAnsi"/>
            <w:sz w:val="28"/>
            <w:szCs w:val="28"/>
            <w:highlight w:val="green"/>
          </w:rPr>
          <w:t>-</w:t>
        </w:r>
      </w:ins>
      <w:del w:id="181" w:author="DFO-MPO" w:date="2018-02-12T18:28:00Z">
        <w:r w:rsidR="00056E8B" w:rsidRPr="007E194E" w:rsidDel="008F5EC4">
          <w:rPr>
            <w:rStyle w:val="fontstyle01"/>
            <w:rFonts w:asciiTheme="minorHAnsi" w:hAnsiTheme="minorHAnsi"/>
            <w:sz w:val="28"/>
            <w:szCs w:val="28"/>
            <w:highlight w:val="green"/>
          </w:rPr>
          <w:delText xml:space="preserve"> </w:delText>
        </w:r>
      </w:del>
      <w:r w:rsidR="00056E8B" w:rsidRPr="007E194E">
        <w:rPr>
          <w:rStyle w:val="fontstyle01"/>
          <w:rFonts w:asciiTheme="minorHAnsi" w:hAnsiTheme="minorHAnsi"/>
          <w:sz w:val="28"/>
          <w:szCs w:val="28"/>
          <w:highlight w:val="green"/>
        </w:rPr>
        <w:t>1 cape</w:t>
      </w:r>
      <w:r w:rsidR="00E91D20" w:rsidRPr="007E194E">
        <w:rPr>
          <w:rStyle w:val="fontstyle01"/>
          <w:rFonts w:asciiTheme="minorHAnsi" w:hAnsiTheme="minorHAnsi"/>
          <w:sz w:val="28"/>
          <w:szCs w:val="28"/>
          <w:highlight w:val="green"/>
        </w:rPr>
        <w:t>lin (hatched the previous summer</w:t>
      </w:r>
      <w:r w:rsidR="00056E8B" w:rsidRPr="007E194E">
        <w:rPr>
          <w:rStyle w:val="fontstyle01"/>
          <w:rFonts w:asciiTheme="minorHAnsi" w:hAnsiTheme="minorHAnsi"/>
          <w:sz w:val="28"/>
          <w:szCs w:val="28"/>
          <w:highlight w:val="green"/>
        </w:rPr>
        <w:t xml:space="preserve">), </w:t>
      </w:r>
      <w:ins w:id="182" w:author="DFO-MPO" w:date="2018-02-12T18:19:00Z">
        <w:r w:rsidR="008F5EC4" w:rsidRPr="007E194E">
          <w:rPr>
            <w:rStyle w:val="fontstyle01"/>
            <w:rFonts w:asciiTheme="minorHAnsi" w:hAnsiTheme="minorHAnsi"/>
            <w:sz w:val="28"/>
            <w:szCs w:val="28"/>
            <w:highlight w:val="green"/>
          </w:rPr>
          <w:t>have</w:t>
        </w:r>
      </w:ins>
      <w:del w:id="183" w:author="DFO-MPO" w:date="2018-02-12T18:19:00Z">
        <w:r w:rsidR="00056E8B" w:rsidRPr="007E194E" w:rsidDel="008F5EC4">
          <w:rPr>
            <w:rStyle w:val="fontstyle01"/>
            <w:rFonts w:asciiTheme="minorHAnsi" w:hAnsiTheme="minorHAnsi"/>
            <w:sz w:val="28"/>
            <w:szCs w:val="28"/>
            <w:highlight w:val="green"/>
          </w:rPr>
          <w:delText xml:space="preserve"> present</w:delText>
        </w:r>
      </w:del>
      <w:r w:rsidR="00056E8B" w:rsidRPr="007E194E">
        <w:rPr>
          <w:rStyle w:val="fontstyle01"/>
          <w:rFonts w:asciiTheme="minorHAnsi" w:hAnsiTheme="minorHAnsi"/>
          <w:sz w:val="28"/>
          <w:szCs w:val="28"/>
          <w:highlight w:val="green"/>
        </w:rPr>
        <w:t xml:space="preserve"> such a weak acoustic signal that they are only detected in the survey when </w:t>
      </w:r>
      <w:ins w:id="184" w:author="DFO-MPO" w:date="2018-02-12T18:20:00Z">
        <w:r w:rsidR="008F5EC4" w:rsidRPr="007E194E">
          <w:rPr>
            <w:rStyle w:val="fontstyle01"/>
            <w:rFonts w:asciiTheme="minorHAnsi" w:hAnsiTheme="minorHAnsi"/>
            <w:sz w:val="28"/>
            <w:szCs w:val="28"/>
            <w:highlight w:val="green"/>
          </w:rPr>
          <w:t xml:space="preserve">they are </w:t>
        </w:r>
      </w:ins>
      <w:r w:rsidR="00056E8B" w:rsidRPr="007E194E">
        <w:rPr>
          <w:rStyle w:val="fontstyle01"/>
          <w:rFonts w:asciiTheme="minorHAnsi" w:hAnsiTheme="minorHAnsi"/>
          <w:sz w:val="28"/>
          <w:szCs w:val="28"/>
          <w:highlight w:val="green"/>
        </w:rPr>
        <w:t>present in large numbers</w:t>
      </w:r>
      <w:r w:rsidR="004728E2" w:rsidRPr="007E194E">
        <w:rPr>
          <w:rStyle w:val="fontstyle01"/>
          <w:rFonts w:asciiTheme="minorHAnsi" w:hAnsiTheme="minorHAnsi"/>
          <w:sz w:val="28"/>
          <w:szCs w:val="28"/>
          <w:highlight w:val="green"/>
        </w:rPr>
        <w:t xml:space="preserve"> </w:t>
      </w:r>
      <w:del w:id="185" w:author="DFO-MPO" w:date="2018-02-12T18:20:00Z">
        <w:r w:rsidR="004728E2" w:rsidRPr="007E194E" w:rsidDel="008F5EC4">
          <w:rPr>
            <w:rStyle w:val="fontstyle01"/>
            <w:rFonts w:asciiTheme="minorHAnsi" w:hAnsiTheme="minorHAnsi"/>
            <w:sz w:val="28"/>
            <w:szCs w:val="28"/>
            <w:highlight w:val="green"/>
          </w:rPr>
          <w:delText>and</w:delText>
        </w:r>
      </w:del>
      <w:ins w:id="186" w:author="DFO-MPO" w:date="2018-02-12T18:20:00Z">
        <w:r w:rsidR="008F5EC4" w:rsidRPr="007E194E">
          <w:rPr>
            <w:rStyle w:val="fontstyle01"/>
            <w:rFonts w:asciiTheme="minorHAnsi" w:hAnsiTheme="minorHAnsi"/>
            <w:sz w:val="28"/>
            <w:szCs w:val="28"/>
            <w:highlight w:val="green"/>
          </w:rPr>
          <w:t>at</w:t>
        </w:r>
      </w:ins>
      <w:r w:rsidR="004728E2" w:rsidRPr="007E194E">
        <w:rPr>
          <w:rStyle w:val="fontstyle01"/>
          <w:rFonts w:asciiTheme="minorHAnsi" w:hAnsiTheme="minorHAnsi"/>
          <w:sz w:val="28"/>
          <w:szCs w:val="28"/>
          <w:highlight w:val="green"/>
        </w:rPr>
        <w:t xml:space="preserve"> high densities.</w:t>
      </w:r>
      <w:r w:rsidR="00FD0BEA" w:rsidRPr="007E194E">
        <w:rPr>
          <w:rStyle w:val="fontstyle01"/>
          <w:rFonts w:asciiTheme="minorHAnsi" w:hAnsiTheme="minorHAnsi"/>
          <w:sz w:val="28"/>
          <w:szCs w:val="28"/>
          <w:highlight w:val="green"/>
        </w:rPr>
        <w:t xml:space="preserve"> </w:t>
      </w:r>
      <w:del w:id="187" w:author="DFO-MPO" w:date="2018-02-12T18:20:00Z">
        <w:r w:rsidR="004728E2" w:rsidRPr="007E194E" w:rsidDel="008F5EC4">
          <w:rPr>
            <w:rStyle w:val="fontstyle01"/>
            <w:rFonts w:asciiTheme="minorHAnsi" w:hAnsiTheme="minorHAnsi"/>
            <w:sz w:val="28"/>
            <w:szCs w:val="28"/>
            <w:highlight w:val="green"/>
          </w:rPr>
          <w:delText>T</w:delText>
        </w:r>
        <w:r w:rsidR="00FD0BEA" w:rsidRPr="007E194E" w:rsidDel="008F5EC4">
          <w:rPr>
            <w:rStyle w:val="fontstyle01"/>
            <w:rFonts w:asciiTheme="minorHAnsi" w:hAnsiTheme="minorHAnsi"/>
            <w:sz w:val="28"/>
            <w:szCs w:val="28"/>
            <w:highlight w:val="green"/>
          </w:rPr>
          <w:delText>his age group is</w:delText>
        </w:r>
      </w:del>
      <w:ins w:id="188" w:author="DFO-MPO" w:date="2018-02-12T18:20:00Z">
        <w:r w:rsidR="008F5EC4" w:rsidRPr="007E194E">
          <w:rPr>
            <w:rStyle w:val="fontstyle01"/>
            <w:rFonts w:asciiTheme="minorHAnsi" w:hAnsiTheme="minorHAnsi"/>
            <w:sz w:val="28"/>
            <w:szCs w:val="28"/>
            <w:highlight w:val="green"/>
          </w:rPr>
          <w:t>They are</w:t>
        </w:r>
      </w:ins>
      <w:r w:rsidR="00FD0BEA" w:rsidRPr="007E194E">
        <w:rPr>
          <w:rStyle w:val="fontstyle01"/>
          <w:rFonts w:asciiTheme="minorHAnsi" w:hAnsiTheme="minorHAnsi"/>
          <w:sz w:val="28"/>
          <w:szCs w:val="28"/>
          <w:highlight w:val="green"/>
        </w:rPr>
        <w:t xml:space="preserve"> also </w:t>
      </w:r>
      <w:r w:rsidR="00022671" w:rsidRPr="007E194E">
        <w:rPr>
          <w:rStyle w:val="fontstyle01"/>
          <w:rFonts w:asciiTheme="minorHAnsi" w:hAnsiTheme="minorHAnsi"/>
          <w:sz w:val="28"/>
          <w:szCs w:val="28"/>
          <w:highlight w:val="green"/>
        </w:rPr>
        <w:t xml:space="preserve">poorly retained by the </w:t>
      </w:r>
      <w:r w:rsidR="00E91D20" w:rsidRPr="007E194E">
        <w:rPr>
          <w:rStyle w:val="fontstyle01"/>
          <w:rFonts w:asciiTheme="minorHAnsi" w:hAnsiTheme="minorHAnsi"/>
          <w:sz w:val="28"/>
          <w:szCs w:val="28"/>
          <w:highlight w:val="green"/>
        </w:rPr>
        <w:t xml:space="preserve">sampling </w:t>
      </w:r>
      <w:r w:rsidR="00022671" w:rsidRPr="007E194E">
        <w:rPr>
          <w:rStyle w:val="fontstyle01"/>
          <w:rFonts w:asciiTheme="minorHAnsi" w:hAnsiTheme="minorHAnsi"/>
          <w:sz w:val="28"/>
          <w:szCs w:val="28"/>
          <w:highlight w:val="green"/>
        </w:rPr>
        <w:t>gear</w:t>
      </w:r>
      <w:ins w:id="189" w:author="DFO-MPO" w:date="2018-02-12T18:20:00Z">
        <w:r w:rsidR="008F5EC4" w:rsidRPr="007E194E">
          <w:rPr>
            <w:rStyle w:val="fontstyle01"/>
            <w:rFonts w:asciiTheme="minorHAnsi" w:hAnsiTheme="minorHAnsi"/>
            <w:sz w:val="28"/>
            <w:szCs w:val="28"/>
            <w:highlight w:val="green"/>
          </w:rPr>
          <w:t>s</w:t>
        </w:r>
      </w:ins>
      <w:r w:rsidR="00E91D20" w:rsidRPr="007E194E">
        <w:rPr>
          <w:rStyle w:val="fontstyle01"/>
          <w:rFonts w:asciiTheme="minorHAnsi" w:hAnsiTheme="minorHAnsi"/>
          <w:sz w:val="28"/>
          <w:szCs w:val="28"/>
          <w:highlight w:val="green"/>
        </w:rPr>
        <w:t xml:space="preserve"> employed (Diamond IX and </w:t>
      </w:r>
      <w:proofErr w:type="spellStart"/>
      <w:r w:rsidR="00E91D20" w:rsidRPr="007E194E">
        <w:rPr>
          <w:rStyle w:val="fontstyle01"/>
          <w:rFonts w:asciiTheme="minorHAnsi" w:hAnsiTheme="minorHAnsi"/>
          <w:sz w:val="28"/>
          <w:szCs w:val="28"/>
          <w:highlight w:val="green"/>
        </w:rPr>
        <w:t>Campelen</w:t>
      </w:r>
      <w:proofErr w:type="spellEnd"/>
      <w:r w:rsidR="00E91D20" w:rsidRPr="007E194E">
        <w:rPr>
          <w:rStyle w:val="fontstyle01"/>
          <w:rFonts w:asciiTheme="minorHAnsi" w:hAnsiTheme="minorHAnsi"/>
          <w:sz w:val="28"/>
          <w:szCs w:val="28"/>
          <w:highlight w:val="green"/>
        </w:rPr>
        <w:t xml:space="preserve"> trawls)</w:t>
      </w:r>
      <w:r w:rsidR="004728E2" w:rsidRPr="007E194E">
        <w:rPr>
          <w:rStyle w:val="fontstyle01"/>
          <w:rFonts w:asciiTheme="minorHAnsi" w:hAnsiTheme="minorHAnsi"/>
          <w:sz w:val="28"/>
          <w:szCs w:val="28"/>
          <w:highlight w:val="green"/>
        </w:rPr>
        <w:t xml:space="preserve"> </w:t>
      </w:r>
      <w:ins w:id="190" w:author="DFO-MPO" w:date="2018-02-12T18:21:00Z">
        <w:r w:rsidR="008F5EC4" w:rsidRPr="007E194E">
          <w:rPr>
            <w:rStyle w:val="fontstyle01"/>
            <w:rFonts w:asciiTheme="minorHAnsi" w:hAnsiTheme="minorHAnsi"/>
            <w:sz w:val="28"/>
            <w:szCs w:val="28"/>
            <w:highlight w:val="green"/>
          </w:rPr>
          <w:t xml:space="preserve">to survey capelin </w:t>
        </w:r>
      </w:ins>
      <w:r w:rsidR="004728E2" w:rsidRPr="007E194E">
        <w:rPr>
          <w:rStyle w:val="fontstyle01"/>
          <w:rFonts w:asciiTheme="minorHAnsi" w:hAnsiTheme="minorHAnsi"/>
          <w:sz w:val="28"/>
          <w:szCs w:val="28"/>
          <w:highlight w:val="green"/>
        </w:rPr>
        <w:t xml:space="preserve">resulting in an underestimation of </w:t>
      </w:r>
      <w:ins w:id="191" w:author="DFO-MPO" w:date="2018-02-12T18:29:00Z">
        <w:r w:rsidR="008F5EC4" w:rsidRPr="007E194E">
          <w:rPr>
            <w:rStyle w:val="fontstyle01"/>
            <w:rFonts w:asciiTheme="minorHAnsi" w:hAnsiTheme="minorHAnsi"/>
            <w:sz w:val="28"/>
            <w:szCs w:val="28"/>
            <w:highlight w:val="green"/>
          </w:rPr>
          <w:t>their</w:t>
        </w:r>
      </w:ins>
      <w:del w:id="192" w:author="DFO-MPO" w:date="2018-02-12T18:29:00Z">
        <w:r w:rsidR="004728E2" w:rsidRPr="007E194E" w:rsidDel="008F5EC4">
          <w:rPr>
            <w:rStyle w:val="fontstyle01"/>
            <w:rFonts w:asciiTheme="minorHAnsi" w:hAnsiTheme="minorHAnsi"/>
            <w:sz w:val="28"/>
            <w:szCs w:val="28"/>
            <w:highlight w:val="green"/>
          </w:rPr>
          <w:delText>its</w:delText>
        </w:r>
      </w:del>
      <w:r w:rsidR="004728E2" w:rsidRPr="007E194E">
        <w:rPr>
          <w:rStyle w:val="fontstyle01"/>
          <w:rFonts w:asciiTheme="minorHAnsi" w:hAnsiTheme="minorHAnsi"/>
          <w:sz w:val="28"/>
          <w:szCs w:val="28"/>
          <w:highlight w:val="green"/>
        </w:rPr>
        <w:t xml:space="preserve"> contribution to the acoustic signal.</w:t>
      </w:r>
      <w:r w:rsidR="00056E8B" w:rsidRPr="007E194E">
        <w:rPr>
          <w:rStyle w:val="fontstyle01"/>
          <w:rFonts w:asciiTheme="minorHAnsi" w:hAnsiTheme="minorHAnsi"/>
          <w:sz w:val="28"/>
          <w:szCs w:val="28"/>
          <w:highlight w:val="green"/>
        </w:rPr>
        <w:t xml:space="preserve">  Older capelin (ages</w:t>
      </w:r>
      <w:ins w:id="193" w:author="DFO-MPO" w:date="2018-02-12T18:29:00Z">
        <w:r w:rsidR="008F5EC4" w:rsidRPr="007E194E">
          <w:rPr>
            <w:rStyle w:val="fontstyle01"/>
            <w:rFonts w:asciiTheme="minorHAnsi" w:hAnsiTheme="minorHAnsi"/>
            <w:sz w:val="28"/>
            <w:szCs w:val="28"/>
            <w:highlight w:val="green"/>
          </w:rPr>
          <w:t>-</w:t>
        </w:r>
      </w:ins>
      <w:del w:id="194" w:author="DFO-MPO" w:date="2018-02-12T18:29:00Z">
        <w:r w:rsidR="00056E8B" w:rsidRPr="007E194E" w:rsidDel="008F5EC4">
          <w:rPr>
            <w:rStyle w:val="fontstyle01"/>
            <w:rFonts w:asciiTheme="minorHAnsi" w:hAnsiTheme="minorHAnsi"/>
            <w:sz w:val="28"/>
            <w:szCs w:val="28"/>
            <w:highlight w:val="green"/>
          </w:rPr>
          <w:delText xml:space="preserve"> </w:delText>
        </w:r>
      </w:del>
      <w:r w:rsidR="00056E8B" w:rsidRPr="007E194E">
        <w:rPr>
          <w:rStyle w:val="fontstyle01"/>
          <w:rFonts w:asciiTheme="minorHAnsi" w:hAnsiTheme="minorHAnsi"/>
          <w:sz w:val="28"/>
          <w:szCs w:val="28"/>
          <w:highlight w:val="green"/>
        </w:rPr>
        <w:t xml:space="preserve">3 and older) which have overwintered </w:t>
      </w:r>
      <w:r w:rsidR="00022671" w:rsidRPr="007E194E">
        <w:rPr>
          <w:rStyle w:val="fontstyle01"/>
          <w:rFonts w:asciiTheme="minorHAnsi" w:hAnsiTheme="minorHAnsi"/>
          <w:sz w:val="28"/>
          <w:szCs w:val="28"/>
          <w:highlight w:val="green"/>
        </w:rPr>
        <w:t>as age 2+ in</w:t>
      </w:r>
      <w:ins w:id="195" w:author="DFO-MPO" w:date="2018-02-12T18:29:00Z">
        <w:r w:rsidR="00B22E5E" w:rsidRPr="007E194E">
          <w:rPr>
            <w:rStyle w:val="fontstyle01"/>
            <w:rFonts w:asciiTheme="minorHAnsi" w:hAnsiTheme="minorHAnsi"/>
            <w:sz w:val="28"/>
            <w:szCs w:val="28"/>
            <w:highlight w:val="green"/>
          </w:rPr>
          <w:t xml:space="preserve"> Divisions</w:t>
        </w:r>
      </w:ins>
      <w:r w:rsidR="00022671" w:rsidRPr="007E194E">
        <w:rPr>
          <w:rStyle w:val="fontstyle01"/>
          <w:rFonts w:asciiTheme="minorHAnsi" w:hAnsiTheme="minorHAnsi"/>
          <w:sz w:val="28"/>
          <w:szCs w:val="28"/>
          <w:highlight w:val="green"/>
        </w:rPr>
        <w:t xml:space="preserve"> 2J</w:t>
      </w:r>
      <w:ins w:id="196" w:author="DFO-MPO" w:date="2018-02-12T18:29:00Z">
        <w:r w:rsidR="00B22E5E" w:rsidRPr="007E194E">
          <w:rPr>
            <w:rStyle w:val="fontstyle01"/>
            <w:rFonts w:asciiTheme="minorHAnsi" w:hAnsiTheme="minorHAnsi"/>
            <w:sz w:val="28"/>
            <w:szCs w:val="28"/>
            <w:highlight w:val="green"/>
          </w:rPr>
          <w:t xml:space="preserve"> and </w:t>
        </w:r>
      </w:ins>
      <w:r w:rsidR="00022671" w:rsidRPr="007E194E">
        <w:rPr>
          <w:rStyle w:val="fontstyle01"/>
          <w:rFonts w:asciiTheme="minorHAnsi" w:hAnsiTheme="minorHAnsi"/>
          <w:sz w:val="28"/>
          <w:szCs w:val="28"/>
          <w:highlight w:val="green"/>
        </w:rPr>
        <w:t xml:space="preserve">3K </w:t>
      </w:r>
      <w:r w:rsidR="00056E8B" w:rsidRPr="007E194E">
        <w:rPr>
          <w:rStyle w:val="fontstyle01"/>
          <w:rFonts w:asciiTheme="minorHAnsi" w:hAnsiTheme="minorHAnsi"/>
          <w:sz w:val="28"/>
          <w:szCs w:val="28"/>
          <w:highlight w:val="green"/>
        </w:rPr>
        <w:t>may not have entered the survey area</w:t>
      </w:r>
      <w:ins w:id="197" w:author="DFO-MPO" w:date="2018-02-12T18:30:00Z">
        <w:r w:rsidR="00B22E5E" w:rsidRPr="007E194E">
          <w:rPr>
            <w:rStyle w:val="fontstyle01"/>
            <w:rFonts w:asciiTheme="minorHAnsi" w:hAnsiTheme="minorHAnsi"/>
            <w:sz w:val="28"/>
            <w:szCs w:val="28"/>
            <w:highlight w:val="green"/>
          </w:rPr>
          <w:t xml:space="preserve"> at the time of the survey</w:t>
        </w:r>
      </w:ins>
      <w:r w:rsidR="00022671" w:rsidRPr="007E194E">
        <w:rPr>
          <w:rStyle w:val="fontstyle01"/>
          <w:rFonts w:asciiTheme="minorHAnsi" w:hAnsiTheme="minorHAnsi"/>
          <w:sz w:val="28"/>
          <w:szCs w:val="28"/>
          <w:highlight w:val="green"/>
        </w:rPr>
        <w:t xml:space="preserve">, </w:t>
      </w:r>
      <w:r w:rsidR="00056E8B" w:rsidRPr="007E194E">
        <w:rPr>
          <w:rStyle w:val="fontstyle01"/>
          <w:rFonts w:asciiTheme="minorHAnsi" w:hAnsiTheme="minorHAnsi"/>
          <w:sz w:val="28"/>
          <w:szCs w:val="28"/>
          <w:highlight w:val="green"/>
        </w:rPr>
        <w:t>and even if passing through are unlikely to be detected due to their high level</w:t>
      </w:r>
      <w:ins w:id="198" w:author="DFO-MPO" w:date="2018-02-12T18:30:00Z">
        <w:r w:rsidR="00B22E5E" w:rsidRPr="007E194E">
          <w:rPr>
            <w:rStyle w:val="fontstyle01"/>
            <w:rFonts w:asciiTheme="minorHAnsi" w:hAnsiTheme="minorHAnsi"/>
            <w:sz w:val="28"/>
            <w:szCs w:val="28"/>
            <w:highlight w:val="green"/>
          </w:rPr>
          <w:t>s</w:t>
        </w:r>
      </w:ins>
      <w:r w:rsidR="00056E8B" w:rsidRPr="007E194E">
        <w:rPr>
          <w:rStyle w:val="fontstyle01"/>
          <w:rFonts w:asciiTheme="minorHAnsi" w:hAnsiTheme="minorHAnsi"/>
          <w:sz w:val="28"/>
          <w:szCs w:val="28"/>
          <w:highlight w:val="green"/>
        </w:rPr>
        <w:t xml:space="preserve"> of aggregation relative to the survey effort.  </w:t>
      </w:r>
      <w:r w:rsidRPr="007E194E">
        <w:rPr>
          <w:rStyle w:val="fontstyle01"/>
          <w:rFonts w:asciiTheme="minorHAnsi" w:hAnsiTheme="minorHAnsi"/>
          <w:sz w:val="28"/>
          <w:szCs w:val="28"/>
          <w:highlight w:val="green"/>
        </w:rPr>
        <w:t xml:space="preserve">Capelin surveys in other countries are timed to </w:t>
      </w:r>
      <w:r w:rsidR="00056E8B" w:rsidRPr="007E194E">
        <w:rPr>
          <w:rStyle w:val="fontstyle01"/>
          <w:rFonts w:asciiTheme="minorHAnsi" w:hAnsiTheme="minorHAnsi"/>
          <w:sz w:val="28"/>
          <w:szCs w:val="28"/>
          <w:highlight w:val="green"/>
        </w:rPr>
        <w:t>avoid spawning migrations</w:t>
      </w:r>
      <w:ins w:id="199" w:author="DFO-MPO" w:date="2018-02-12T18:30:00Z">
        <w:r w:rsidR="00B22E5E" w:rsidRPr="007E194E">
          <w:rPr>
            <w:rStyle w:val="fontstyle01"/>
            <w:rFonts w:asciiTheme="minorHAnsi" w:hAnsiTheme="minorHAnsi"/>
            <w:sz w:val="28"/>
            <w:szCs w:val="28"/>
            <w:highlight w:val="green"/>
          </w:rPr>
          <w:t xml:space="preserve"> &lt;refs&gt;</w:t>
        </w:r>
      </w:ins>
      <w:r w:rsidR="00056E8B" w:rsidRPr="007E194E">
        <w:rPr>
          <w:rStyle w:val="fontstyle01"/>
          <w:rFonts w:asciiTheme="minorHAnsi" w:hAnsiTheme="minorHAnsi"/>
          <w:sz w:val="28"/>
          <w:szCs w:val="28"/>
          <w:highlight w:val="green"/>
        </w:rPr>
        <w:t xml:space="preserve">.  </w:t>
      </w:r>
      <w:r w:rsidR="00A41CEA" w:rsidRPr="007E194E">
        <w:rPr>
          <w:rStyle w:val="fontstyle01"/>
          <w:rFonts w:asciiTheme="minorHAnsi" w:hAnsiTheme="minorHAnsi"/>
          <w:sz w:val="28"/>
          <w:szCs w:val="28"/>
          <w:highlight w:val="green"/>
        </w:rPr>
        <w:t xml:space="preserve">An exception is </w:t>
      </w:r>
      <w:r w:rsidR="003E41EF" w:rsidRPr="007E194E">
        <w:rPr>
          <w:rStyle w:val="fontstyle01"/>
          <w:rFonts w:asciiTheme="minorHAnsi" w:hAnsiTheme="minorHAnsi"/>
          <w:sz w:val="28"/>
          <w:szCs w:val="28"/>
          <w:highlight w:val="green"/>
        </w:rPr>
        <w:t xml:space="preserve">Iceland, </w:t>
      </w:r>
      <w:r w:rsidR="00A41CEA" w:rsidRPr="007E194E">
        <w:rPr>
          <w:rStyle w:val="fontstyle01"/>
          <w:rFonts w:asciiTheme="minorHAnsi" w:hAnsiTheme="minorHAnsi"/>
          <w:sz w:val="28"/>
          <w:szCs w:val="28"/>
          <w:highlight w:val="green"/>
        </w:rPr>
        <w:t xml:space="preserve">where </w:t>
      </w:r>
      <w:r w:rsidR="00056E8B" w:rsidRPr="007E194E">
        <w:rPr>
          <w:rStyle w:val="fontstyle01"/>
          <w:rFonts w:asciiTheme="minorHAnsi" w:hAnsiTheme="minorHAnsi"/>
          <w:sz w:val="28"/>
          <w:szCs w:val="28"/>
          <w:highlight w:val="green"/>
        </w:rPr>
        <w:t xml:space="preserve">if capelin are not discovered </w:t>
      </w:r>
      <w:r w:rsidR="00022671" w:rsidRPr="007E194E">
        <w:rPr>
          <w:rStyle w:val="fontstyle01"/>
          <w:rFonts w:asciiTheme="minorHAnsi" w:hAnsiTheme="minorHAnsi"/>
          <w:sz w:val="28"/>
          <w:szCs w:val="28"/>
          <w:highlight w:val="green"/>
        </w:rPr>
        <w:t xml:space="preserve">in surveys during the </w:t>
      </w:r>
      <w:r w:rsidR="00056E8B" w:rsidRPr="007E194E">
        <w:rPr>
          <w:rStyle w:val="fontstyle01"/>
          <w:rFonts w:asciiTheme="minorHAnsi" w:hAnsiTheme="minorHAnsi"/>
          <w:sz w:val="28"/>
          <w:szCs w:val="28"/>
          <w:highlight w:val="green"/>
        </w:rPr>
        <w:t xml:space="preserve">fall feeding </w:t>
      </w:r>
      <w:r w:rsidR="00022671" w:rsidRPr="007E194E">
        <w:rPr>
          <w:rStyle w:val="fontstyle01"/>
          <w:rFonts w:asciiTheme="minorHAnsi" w:hAnsiTheme="minorHAnsi"/>
          <w:sz w:val="28"/>
          <w:szCs w:val="28"/>
          <w:highlight w:val="green"/>
        </w:rPr>
        <w:t xml:space="preserve">period, </w:t>
      </w:r>
      <w:r w:rsidR="003E41EF" w:rsidRPr="007E194E">
        <w:rPr>
          <w:rStyle w:val="fontstyle01"/>
          <w:rFonts w:asciiTheme="minorHAnsi" w:hAnsiTheme="minorHAnsi"/>
          <w:sz w:val="28"/>
          <w:szCs w:val="28"/>
          <w:highlight w:val="green"/>
        </w:rPr>
        <w:t xml:space="preserve">as may </w:t>
      </w:r>
      <w:r w:rsidR="00022671" w:rsidRPr="007E194E">
        <w:rPr>
          <w:rStyle w:val="fontstyle01"/>
          <w:rFonts w:asciiTheme="minorHAnsi" w:hAnsiTheme="minorHAnsi"/>
          <w:sz w:val="28"/>
          <w:szCs w:val="28"/>
          <w:highlight w:val="green"/>
        </w:rPr>
        <w:t xml:space="preserve">occur </w:t>
      </w:r>
      <w:r w:rsidR="001D56D9" w:rsidRPr="007E194E">
        <w:rPr>
          <w:rStyle w:val="fontstyle01"/>
          <w:rFonts w:asciiTheme="minorHAnsi" w:hAnsiTheme="minorHAnsi"/>
          <w:sz w:val="28"/>
          <w:szCs w:val="28"/>
          <w:highlight w:val="green"/>
        </w:rPr>
        <w:t xml:space="preserve">as a result of </w:t>
      </w:r>
      <w:r w:rsidR="003E41EF" w:rsidRPr="007E194E">
        <w:rPr>
          <w:rStyle w:val="fontstyle01"/>
          <w:rFonts w:asciiTheme="minorHAnsi" w:hAnsiTheme="minorHAnsi"/>
          <w:sz w:val="28"/>
          <w:szCs w:val="28"/>
          <w:highlight w:val="green"/>
        </w:rPr>
        <w:t>shifting sto</w:t>
      </w:r>
      <w:r w:rsidR="00022671" w:rsidRPr="007E194E">
        <w:rPr>
          <w:rStyle w:val="fontstyle01"/>
          <w:rFonts w:asciiTheme="minorHAnsi" w:hAnsiTheme="minorHAnsi"/>
          <w:sz w:val="28"/>
          <w:szCs w:val="28"/>
          <w:highlight w:val="green"/>
        </w:rPr>
        <w:t>ck distribution</w:t>
      </w:r>
      <w:r w:rsidR="003E41EF" w:rsidRPr="007E194E">
        <w:rPr>
          <w:rStyle w:val="fontstyle01"/>
          <w:rFonts w:asciiTheme="minorHAnsi" w:hAnsiTheme="minorHAnsi"/>
          <w:sz w:val="28"/>
          <w:szCs w:val="28"/>
          <w:highlight w:val="green"/>
        </w:rPr>
        <w:t xml:space="preserve">, </w:t>
      </w:r>
      <w:del w:id="200" w:author="DFO-MPO" w:date="2018-02-12T18:30:00Z">
        <w:r w:rsidR="003E41EF" w:rsidRPr="007E194E" w:rsidDel="00B22E5E">
          <w:rPr>
            <w:rStyle w:val="fontstyle01"/>
            <w:rFonts w:asciiTheme="minorHAnsi" w:hAnsiTheme="minorHAnsi"/>
            <w:sz w:val="28"/>
            <w:szCs w:val="28"/>
            <w:highlight w:val="green"/>
          </w:rPr>
          <w:delText xml:space="preserve"> </w:delText>
        </w:r>
      </w:del>
      <w:r w:rsidR="00022671" w:rsidRPr="007E194E">
        <w:rPr>
          <w:rStyle w:val="fontstyle01"/>
          <w:rFonts w:asciiTheme="minorHAnsi" w:hAnsiTheme="minorHAnsi"/>
          <w:sz w:val="28"/>
          <w:szCs w:val="28"/>
          <w:highlight w:val="green"/>
        </w:rPr>
        <w:t>follow-up surveys are conducted during spawning migrations</w:t>
      </w:r>
      <w:r w:rsidR="001D56D9" w:rsidRPr="007E194E">
        <w:rPr>
          <w:rStyle w:val="fontstyle01"/>
          <w:rFonts w:asciiTheme="minorHAnsi" w:hAnsiTheme="minorHAnsi"/>
          <w:sz w:val="28"/>
          <w:szCs w:val="28"/>
          <w:highlight w:val="green"/>
        </w:rPr>
        <w:t xml:space="preserve"> (</w:t>
      </w:r>
      <w:proofErr w:type="spellStart"/>
      <w:r w:rsidR="001D56D9" w:rsidRPr="007E194E">
        <w:rPr>
          <w:rStyle w:val="fontstyle01"/>
          <w:rFonts w:asciiTheme="minorHAnsi" w:hAnsiTheme="minorHAnsi"/>
          <w:sz w:val="28"/>
          <w:szCs w:val="28"/>
          <w:highlight w:val="green"/>
        </w:rPr>
        <w:t>Carscadden</w:t>
      </w:r>
      <w:proofErr w:type="spellEnd"/>
      <w:r w:rsidR="001D56D9" w:rsidRPr="007E194E">
        <w:rPr>
          <w:rStyle w:val="fontstyle01"/>
          <w:rFonts w:asciiTheme="minorHAnsi" w:hAnsiTheme="minorHAnsi"/>
          <w:sz w:val="28"/>
          <w:szCs w:val="28"/>
          <w:highlight w:val="green"/>
        </w:rPr>
        <w:t xml:space="preserve"> et al 2013). </w:t>
      </w:r>
      <w:r w:rsidR="00850086" w:rsidRPr="007E194E">
        <w:rPr>
          <w:rStyle w:val="fontstyle01"/>
          <w:rFonts w:asciiTheme="minorHAnsi" w:hAnsiTheme="minorHAnsi"/>
          <w:sz w:val="28"/>
          <w:szCs w:val="28"/>
          <w:highlight w:val="green"/>
        </w:rPr>
        <w:t xml:space="preserve"> </w:t>
      </w:r>
      <w:ins w:id="201" w:author="DFO-MPO" w:date="2018-02-12T18:32:00Z">
        <w:r w:rsidR="00B22E5E" w:rsidRPr="007E194E">
          <w:rPr>
            <w:rStyle w:val="fontstyle01"/>
            <w:rFonts w:asciiTheme="minorHAnsi" w:hAnsiTheme="minorHAnsi"/>
            <w:sz w:val="28"/>
            <w:szCs w:val="28"/>
            <w:highlight w:val="green"/>
          </w:rPr>
          <w:t xml:space="preserve">In recognition of </w:t>
        </w:r>
      </w:ins>
      <w:del w:id="202" w:author="DFO-MPO" w:date="2018-02-12T18:33:00Z">
        <w:r w:rsidRPr="007E194E" w:rsidDel="00B22E5E">
          <w:rPr>
            <w:rStyle w:val="fontstyle01"/>
            <w:rFonts w:asciiTheme="minorHAnsi" w:hAnsiTheme="minorHAnsi"/>
            <w:sz w:val="28"/>
            <w:szCs w:val="28"/>
            <w:highlight w:val="green"/>
          </w:rPr>
          <w:delText>R</w:delText>
        </w:r>
        <w:r w:rsidR="00850086" w:rsidRPr="007E194E" w:rsidDel="00B22E5E">
          <w:rPr>
            <w:rStyle w:val="fontstyle01"/>
            <w:rFonts w:asciiTheme="minorHAnsi" w:hAnsiTheme="minorHAnsi"/>
            <w:sz w:val="28"/>
            <w:szCs w:val="28"/>
            <w:highlight w:val="green"/>
          </w:rPr>
          <w:delText>ecogni</w:delText>
        </w:r>
        <w:r w:rsidRPr="007E194E" w:rsidDel="00B22E5E">
          <w:rPr>
            <w:rStyle w:val="fontstyle01"/>
            <w:rFonts w:asciiTheme="minorHAnsi" w:hAnsiTheme="minorHAnsi"/>
            <w:sz w:val="28"/>
            <w:szCs w:val="28"/>
            <w:highlight w:val="green"/>
          </w:rPr>
          <w:delText xml:space="preserve">zing </w:delText>
        </w:r>
      </w:del>
      <w:r w:rsidR="00850086" w:rsidRPr="007E194E">
        <w:rPr>
          <w:rStyle w:val="fontstyle01"/>
          <w:rFonts w:asciiTheme="minorHAnsi" w:hAnsiTheme="minorHAnsi"/>
          <w:sz w:val="28"/>
          <w:szCs w:val="28"/>
          <w:highlight w:val="green"/>
        </w:rPr>
        <w:t xml:space="preserve">the difficulty </w:t>
      </w:r>
      <w:ins w:id="203" w:author="DFO-MPO" w:date="2018-02-12T18:33:00Z">
        <w:r w:rsidR="00B22E5E" w:rsidRPr="007E194E">
          <w:rPr>
            <w:rStyle w:val="fontstyle01"/>
            <w:rFonts w:asciiTheme="minorHAnsi" w:hAnsiTheme="minorHAnsi"/>
            <w:sz w:val="28"/>
            <w:szCs w:val="28"/>
            <w:highlight w:val="green"/>
          </w:rPr>
          <w:t xml:space="preserve">involved in </w:t>
        </w:r>
      </w:ins>
      <w:del w:id="204" w:author="DFO-MPO" w:date="2018-02-12T18:33:00Z">
        <w:r w:rsidR="00850086" w:rsidRPr="007E194E" w:rsidDel="00B22E5E">
          <w:rPr>
            <w:rStyle w:val="fontstyle01"/>
            <w:rFonts w:asciiTheme="minorHAnsi" w:hAnsiTheme="minorHAnsi"/>
            <w:sz w:val="28"/>
            <w:szCs w:val="28"/>
            <w:highlight w:val="green"/>
          </w:rPr>
          <w:delText xml:space="preserve">of </w:delText>
        </w:r>
      </w:del>
      <w:r w:rsidR="00850086" w:rsidRPr="007E194E">
        <w:rPr>
          <w:rStyle w:val="fontstyle01"/>
          <w:rFonts w:asciiTheme="minorHAnsi" w:hAnsiTheme="minorHAnsi"/>
          <w:sz w:val="28"/>
          <w:szCs w:val="28"/>
          <w:highlight w:val="green"/>
        </w:rPr>
        <w:t xml:space="preserve">locating highly aggregated spawning shoals </w:t>
      </w:r>
      <w:ins w:id="205" w:author="DFO-MPO" w:date="2018-02-12T18:33:00Z">
        <w:r w:rsidR="00B22E5E" w:rsidRPr="007E194E">
          <w:rPr>
            <w:rStyle w:val="fontstyle01"/>
            <w:rFonts w:asciiTheme="minorHAnsi" w:hAnsiTheme="minorHAnsi"/>
            <w:sz w:val="28"/>
            <w:szCs w:val="28"/>
            <w:highlight w:val="green"/>
          </w:rPr>
          <w:t xml:space="preserve">within </w:t>
        </w:r>
      </w:ins>
      <w:del w:id="206" w:author="DFO-MPO" w:date="2018-02-12T18:33:00Z">
        <w:r w:rsidR="00850086" w:rsidRPr="007E194E" w:rsidDel="00B22E5E">
          <w:rPr>
            <w:rStyle w:val="fontstyle01"/>
            <w:rFonts w:asciiTheme="minorHAnsi" w:hAnsiTheme="minorHAnsi"/>
            <w:sz w:val="28"/>
            <w:szCs w:val="28"/>
            <w:highlight w:val="green"/>
          </w:rPr>
          <w:delText xml:space="preserve">in </w:delText>
        </w:r>
      </w:del>
      <w:r w:rsidR="00850086" w:rsidRPr="007E194E">
        <w:rPr>
          <w:rStyle w:val="fontstyle01"/>
          <w:rFonts w:asciiTheme="minorHAnsi" w:hAnsiTheme="minorHAnsi"/>
          <w:sz w:val="28"/>
          <w:szCs w:val="28"/>
          <w:highlight w:val="green"/>
        </w:rPr>
        <w:t>a large expanse of water</w:t>
      </w:r>
      <w:ins w:id="207" w:author="DFO-MPO" w:date="2018-02-12T18:33:00Z">
        <w:r w:rsidR="00B22E5E" w:rsidRPr="007E194E">
          <w:rPr>
            <w:rStyle w:val="fontstyle01"/>
            <w:rFonts w:asciiTheme="minorHAnsi" w:hAnsiTheme="minorHAnsi"/>
            <w:sz w:val="28"/>
            <w:szCs w:val="28"/>
            <w:highlight w:val="green"/>
          </w:rPr>
          <w:t>,</w:t>
        </w:r>
      </w:ins>
      <w:r w:rsidR="00850086" w:rsidRPr="007E194E">
        <w:rPr>
          <w:rStyle w:val="fontstyle01"/>
          <w:rFonts w:asciiTheme="minorHAnsi" w:hAnsiTheme="minorHAnsi"/>
          <w:sz w:val="28"/>
          <w:szCs w:val="28"/>
          <w:highlight w:val="green"/>
        </w:rPr>
        <w:t xml:space="preserve"> </w:t>
      </w:r>
      <w:ins w:id="208" w:author="DFO-MPO" w:date="2018-02-12T18:33:00Z">
        <w:r w:rsidR="00B22E5E" w:rsidRPr="007E194E">
          <w:rPr>
            <w:rStyle w:val="fontstyle01"/>
            <w:rFonts w:asciiTheme="minorHAnsi" w:hAnsiTheme="minorHAnsi"/>
            <w:sz w:val="28"/>
            <w:szCs w:val="28"/>
            <w:highlight w:val="green"/>
          </w:rPr>
          <w:t>Iceland increases their survey efforts for spring spawning migrations</w:t>
        </w:r>
      </w:ins>
      <w:ins w:id="209" w:author="DFO-MPO" w:date="2018-02-12T18:34:00Z">
        <w:r w:rsidR="00B22E5E" w:rsidRPr="007E194E">
          <w:rPr>
            <w:rStyle w:val="fontstyle01"/>
            <w:rFonts w:asciiTheme="minorHAnsi" w:hAnsiTheme="minorHAnsi"/>
            <w:sz w:val="28"/>
            <w:szCs w:val="28"/>
            <w:highlight w:val="green"/>
          </w:rPr>
          <w:t xml:space="preserve"> and utilize </w:t>
        </w:r>
      </w:ins>
      <w:del w:id="210" w:author="DFO-MPO" w:date="2018-02-12T18:34:00Z">
        <w:r w:rsidR="00850086" w:rsidRPr="007E194E" w:rsidDel="00B22E5E">
          <w:rPr>
            <w:rStyle w:val="fontstyle01"/>
            <w:rFonts w:asciiTheme="minorHAnsi" w:hAnsiTheme="minorHAnsi"/>
            <w:sz w:val="28"/>
            <w:szCs w:val="28"/>
            <w:highlight w:val="green"/>
          </w:rPr>
          <w:delText>the survey</w:delText>
        </w:r>
        <w:r w:rsidR="00022671" w:rsidRPr="007E194E" w:rsidDel="00B22E5E">
          <w:rPr>
            <w:rStyle w:val="fontstyle01"/>
            <w:rFonts w:asciiTheme="minorHAnsi" w:hAnsiTheme="minorHAnsi"/>
            <w:sz w:val="28"/>
            <w:szCs w:val="28"/>
            <w:highlight w:val="green"/>
          </w:rPr>
          <w:delText xml:space="preserve"> effort </w:delText>
        </w:r>
        <w:r w:rsidR="00850086" w:rsidRPr="007E194E" w:rsidDel="00B22E5E">
          <w:rPr>
            <w:rStyle w:val="fontstyle01"/>
            <w:rFonts w:asciiTheme="minorHAnsi" w:hAnsiTheme="minorHAnsi"/>
            <w:sz w:val="28"/>
            <w:szCs w:val="28"/>
            <w:highlight w:val="green"/>
          </w:rPr>
          <w:delText xml:space="preserve">is increased and </w:delText>
        </w:r>
        <w:r w:rsidR="003E41EF" w:rsidRPr="007E194E" w:rsidDel="00B22E5E">
          <w:rPr>
            <w:rStyle w:val="fontstyle01"/>
            <w:rFonts w:asciiTheme="minorHAnsi" w:hAnsiTheme="minorHAnsi"/>
            <w:sz w:val="28"/>
            <w:szCs w:val="28"/>
            <w:highlight w:val="green"/>
          </w:rPr>
          <w:delText>c</w:delText>
        </w:r>
      </w:del>
      <w:ins w:id="211" w:author="DFO-MPO" w:date="2018-02-12T18:34:00Z">
        <w:r w:rsidR="00B22E5E" w:rsidRPr="007E194E">
          <w:rPr>
            <w:rStyle w:val="fontstyle01"/>
            <w:rFonts w:asciiTheme="minorHAnsi" w:hAnsiTheme="minorHAnsi"/>
            <w:sz w:val="28"/>
            <w:szCs w:val="28"/>
            <w:highlight w:val="green"/>
          </w:rPr>
          <w:t>c</w:t>
        </w:r>
      </w:ins>
      <w:r w:rsidR="003E41EF" w:rsidRPr="007E194E">
        <w:rPr>
          <w:rStyle w:val="fontstyle01"/>
          <w:rFonts w:asciiTheme="minorHAnsi" w:hAnsiTheme="minorHAnsi"/>
          <w:sz w:val="28"/>
          <w:szCs w:val="28"/>
          <w:highlight w:val="green"/>
        </w:rPr>
        <w:t xml:space="preserve">ommercial fleet </w:t>
      </w:r>
      <w:r w:rsidR="00850086" w:rsidRPr="007E194E">
        <w:rPr>
          <w:rStyle w:val="fontstyle01"/>
          <w:rFonts w:asciiTheme="minorHAnsi" w:hAnsiTheme="minorHAnsi"/>
          <w:sz w:val="28"/>
          <w:szCs w:val="28"/>
          <w:highlight w:val="green"/>
        </w:rPr>
        <w:t>inform</w:t>
      </w:r>
      <w:r w:rsidR="003E41EF" w:rsidRPr="007E194E">
        <w:rPr>
          <w:rStyle w:val="fontstyle01"/>
          <w:rFonts w:asciiTheme="minorHAnsi" w:hAnsiTheme="minorHAnsi"/>
          <w:sz w:val="28"/>
          <w:szCs w:val="28"/>
          <w:highlight w:val="green"/>
        </w:rPr>
        <w:t xml:space="preserve">ation </w:t>
      </w:r>
      <w:del w:id="212" w:author="DFO-MPO" w:date="2018-02-12T18:34:00Z">
        <w:r w:rsidR="003E41EF" w:rsidRPr="007E194E" w:rsidDel="00B22E5E">
          <w:rPr>
            <w:rStyle w:val="fontstyle01"/>
            <w:rFonts w:asciiTheme="minorHAnsi" w:hAnsiTheme="minorHAnsi"/>
            <w:sz w:val="28"/>
            <w:szCs w:val="28"/>
            <w:highlight w:val="green"/>
          </w:rPr>
          <w:delText xml:space="preserve">used </w:delText>
        </w:r>
      </w:del>
      <w:r w:rsidR="003E41EF" w:rsidRPr="007E194E">
        <w:rPr>
          <w:rStyle w:val="fontstyle01"/>
          <w:rFonts w:asciiTheme="minorHAnsi" w:hAnsiTheme="minorHAnsi"/>
          <w:sz w:val="28"/>
          <w:szCs w:val="28"/>
          <w:highlight w:val="green"/>
        </w:rPr>
        <w:t xml:space="preserve">to </w:t>
      </w:r>
      <w:r w:rsidR="00823EED" w:rsidRPr="007E194E">
        <w:rPr>
          <w:rStyle w:val="fontstyle01"/>
          <w:rFonts w:asciiTheme="minorHAnsi" w:hAnsiTheme="minorHAnsi"/>
          <w:sz w:val="28"/>
          <w:szCs w:val="28"/>
          <w:highlight w:val="green"/>
        </w:rPr>
        <w:t>exclude areas with no capelin</w:t>
      </w:r>
      <w:ins w:id="213" w:author="DFO-MPO" w:date="2018-02-12T18:34:00Z">
        <w:r w:rsidR="00B22E5E" w:rsidRPr="007E194E">
          <w:rPr>
            <w:rStyle w:val="fontstyle01"/>
            <w:rFonts w:asciiTheme="minorHAnsi" w:hAnsiTheme="minorHAnsi"/>
            <w:sz w:val="28"/>
            <w:szCs w:val="28"/>
            <w:highlight w:val="green"/>
          </w:rPr>
          <w:t xml:space="preserve"> from the survey area</w:t>
        </w:r>
      </w:ins>
      <w:r w:rsidR="00823EED" w:rsidRPr="007E194E">
        <w:rPr>
          <w:rStyle w:val="fontstyle01"/>
          <w:rFonts w:asciiTheme="minorHAnsi" w:hAnsiTheme="minorHAnsi"/>
          <w:sz w:val="28"/>
          <w:szCs w:val="28"/>
          <w:highlight w:val="green"/>
        </w:rPr>
        <w:t>, allowing the survey vessel</w:t>
      </w:r>
      <w:ins w:id="214" w:author="DFO-MPO" w:date="2018-02-15T17:25:00Z">
        <w:r w:rsidR="00B81750">
          <w:rPr>
            <w:rStyle w:val="fontstyle01"/>
            <w:rFonts w:asciiTheme="minorHAnsi" w:hAnsiTheme="minorHAnsi"/>
            <w:sz w:val="28"/>
            <w:szCs w:val="28"/>
            <w:highlight w:val="green"/>
          </w:rPr>
          <w:t>s</w:t>
        </w:r>
      </w:ins>
      <w:r w:rsidR="00823EED" w:rsidRPr="007E194E">
        <w:rPr>
          <w:rStyle w:val="fontstyle01"/>
          <w:rFonts w:asciiTheme="minorHAnsi" w:hAnsiTheme="minorHAnsi"/>
          <w:sz w:val="28"/>
          <w:szCs w:val="28"/>
          <w:highlight w:val="green"/>
        </w:rPr>
        <w:t xml:space="preserve"> to </w:t>
      </w:r>
      <w:ins w:id="215" w:author="DFO-MPO" w:date="2018-02-12T18:34:00Z">
        <w:r w:rsidR="00B22E5E" w:rsidRPr="007E194E">
          <w:rPr>
            <w:rStyle w:val="fontstyle01"/>
            <w:rFonts w:asciiTheme="minorHAnsi" w:hAnsiTheme="minorHAnsi"/>
            <w:sz w:val="28"/>
            <w:szCs w:val="28"/>
            <w:highlight w:val="green"/>
          </w:rPr>
          <w:t>co</w:t>
        </w:r>
      </w:ins>
      <w:ins w:id="216" w:author="DFO-MPO" w:date="2018-02-12T18:35:00Z">
        <w:r w:rsidR="00B22E5E" w:rsidRPr="007E194E">
          <w:rPr>
            <w:rStyle w:val="fontstyle01"/>
            <w:rFonts w:asciiTheme="minorHAnsi" w:hAnsiTheme="minorHAnsi"/>
            <w:sz w:val="28"/>
            <w:szCs w:val="28"/>
            <w:highlight w:val="green"/>
          </w:rPr>
          <w:t>nduct</w:t>
        </w:r>
      </w:ins>
      <w:del w:id="217" w:author="DFO-MPO" w:date="2018-02-12T18:35:00Z">
        <w:r w:rsidR="00823EED" w:rsidRPr="007E194E" w:rsidDel="00B22E5E">
          <w:rPr>
            <w:rStyle w:val="fontstyle01"/>
            <w:rFonts w:asciiTheme="minorHAnsi" w:hAnsiTheme="minorHAnsi"/>
            <w:sz w:val="28"/>
            <w:szCs w:val="28"/>
            <w:highlight w:val="green"/>
          </w:rPr>
          <w:delText>do</w:delText>
        </w:r>
      </w:del>
      <w:r w:rsidR="00823EED" w:rsidRPr="007E194E">
        <w:rPr>
          <w:rStyle w:val="fontstyle01"/>
          <w:rFonts w:asciiTheme="minorHAnsi" w:hAnsiTheme="minorHAnsi"/>
          <w:sz w:val="28"/>
          <w:szCs w:val="28"/>
          <w:highlight w:val="green"/>
        </w:rPr>
        <w:t xml:space="preserve"> a more concentrated survey </w:t>
      </w:r>
      <w:ins w:id="218" w:author="DFO-MPO" w:date="2018-02-12T18:35:00Z">
        <w:r w:rsidR="00B22E5E" w:rsidRPr="007E194E">
          <w:rPr>
            <w:rStyle w:val="fontstyle01"/>
            <w:rFonts w:asciiTheme="minorHAnsi" w:hAnsiTheme="minorHAnsi"/>
            <w:sz w:val="28"/>
            <w:szCs w:val="28"/>
            <w:highlight w:val="green"/>
          </w:rPr>
          <w:t>for</w:t>
        </w:r>
      </w:ins>
      <w:del w:id="219" w:author="DFO-MPO" w:date="2018-02-12T18:35:00Z">
        <w:r w:rsidR="00823EED" w:rsidRPr="007E194E" w:rsidDel="00B22E5E">
          <w:rPr>
            <w:rStyle w:val="fontstyle01"/>
            <w:rFonts w:asciiTheme="minorHAnsi" w:hAnsiTheme="minorHAnsi"/>
            <w:sz w:val="28"/>
            <w:szCs w:val="28"/>
            <w:highlight w:val="green"/>
          </w:rPr>
          <w:delText>on the</w:delText>
        </w:r>
      </w:del>
      <w:r w:rsidR="00823EED" w:rsidRPr="007E194E">
        <w:rPr>
          <w:rStyle w:val="fontstyle01"/>
          <w:rFonts w:asciiTheme="minorHAnsi" w:hAnsiTheme="minorHAnsi"/>
          <w:sz w:val="28"/>
          <w:szCs w:val="28"/>
          <w:highlight w:val="green"/>
        </w:rPr>
        <w:t xml:space="preserve"> highly aggregated schools of migrating capelin in areas where they were detected.  </w:t>
      </w:r>
      <w:del w:id="220" w:author="DFO-MPO" w:date="2018-02-12T18:35:00Z">
        <w:r w:rsidR="00823EED" w:rsidRPr="007E194E" w:rsidDel="00B22E5E">
          <w:rPr>
            <w:rStyle w:val="fontstyle01"/>
            <w:rFonts w:asciiTheme="minorHAnsi" w:hAnsiTheme="minorHAnsi"/>
            <w:sz w:val="28"/>
            <w:szCs w:val="28"/>
            <w:highlight w:val="green"/>
          </w:rPr>
          <w:delText>As t</w:delText>
        </w:r>
      </w:del>
      <w:ins w:id="221" w:author="DFO-MPO" w:date="2018-02-12T18:35:00Z">
        <w:r w:rsidR="00B22E5E" w:rsidRPr="007E194E">
          <w:rPr>
            <w:rStyle w:val="fontstyle01"/>
            <w:rFonts w:asciiTheme="minorHAnsi" w:hAnsiTheme="minorHAnsi"/>
            <w:sz w:val="28"/>
            <w:szCs w:val="28"/>
            <w:highlight w:val="green"/>
          </w:rPr>
          <w:t>T</w:t>
        </w:r>
      </w:ins>
      <w:r w:rsidR="00823EED" w:rsidRPr="007E194E">
        <w:rPr>
          <w:rStyle w:val="fontstyle01"/>
          <w:rFonts w:asciiTheme="minorHAnsi" w:hAnsiTheme="minorHAnsi"/>
          <w:sz w:val="28"/>
          <w:szCs w:val="28"/>
          <w:highlight w:val="green"/>
        </w:rPr>
        <w:t xml:space="preserve">his level of survey effort is not possible during the </w:t>
      </w:r>
      <w:ins w:id="222" w:author="DFO-MPO" w:date="2018-02-12T18:36:00Z">
        <w:r w:rsidR="00B22E5E" w:rsidRPr="007E194E">
          <w:rPr>
            <w:rStyle w:val="fontstyle01"/>
            <w:rFonts w:asciiTheme="minorHAnsi" w:hAnsiTheme="minorHAnsi"/>
            <w:sz w:val="28"/>
            <w:szCs w:val="28"/>
            <w:highlight w:val="green"/>
          </w:rPr>
          <w:t xml:space="preserve">3L spring survey in </w:t>
        </w:r>
      </w:ins>
      <w:r w:rsidR="001D56D9" w:rsidRPr="007E194E">
        <w:rPr>
          <w:rStyle w:val="fontstyle01"/>
          <w:rFonts w:asciiTheme="minorHAnsi" w:hAnsiTheme="minorHAnsi"/>
          <w:sz w:val="28"/>
          <w:szCs w:val="28"/>
          <w:highlight w:val="green"/>
        </w:rPr>
        <w:t>Newfoundland</w:t>
      </w:r>
      <w:ins w:id="223" w:author="DFO-MPO" w:date="2018-02-12T18:36:00Z">
        <w:r w:rsidR="00B22E5E" w:rsidRPr="007E194E">
          <w:rPr>
            <w:rStyle w:val="fontstyle01"/>
            <w:rFonts w:asciiTheme="minorHAnsi" w:hAnsiTheme="minorHAnsi"/>
            <w:sz w:val="28"/>
            <w:szCs w:val="28"/>
            <w:highlight w:val="green"/>
          </w:rPr>
          <w:t xml:space="preserve">’s waters resulting in </w:t>
        </w:r>
      </w:ins>
      <w:del w:id="224" w:author="DFO-MPO" w:date="2018-02-12T18:36:00Z">
        <w:r w:rsidR="001D56D9" w:rsidRPr="007E194E" w:rsidDel="00B22E5E">
          <w:rPr>
            <w:rStyle w:val="fontstyle01"/>
            <w:rFonts w:asciiTheme="minorHAnsi" w:hAnsiTheme="minorHAnsi"/>
            <w:sz w:val="28"/>
            <w:szCs w:val="28"/>
            <w:highlight w:val="green"/>
          </w:rPr>
          <w:delText xml:space="preserve"> </w:delText>
        </w:r>
        <w:r w:rsidR="004728E2" w:rsidRPr="007E194E" w:rsidDel="00B22E5E">
          <w:rPr>
            <w:rStyle w:val="fontstyle01"/>
            <w:rFonts w:asciiTheme="minorHAnsi" w:hAnsiTheme="minorHAnsi"/>
            <w:sz w:val="28"/>
            <w:szCs w:val="28"/>
            <w:highlight w:val="green"/>
          </w:rPr>
          <w:delText xml:space="preserve">3L </w:delText>
        </w:r>
        <w:r w:rsidR="00551749" w:rsidRPr="007E194E" w:rsidDel="00B22E5E">
          <w:rPr>
            <w:rStyle w:val="fontstyle01"/>
            <w:rFonts w:asciiTheme="minorHAnsi" w:hAnsiTheme="minorHAnsi"/>
            <w:sz w:val="28"/>
            <w:szCs w:val="28"/>
            <w:highlight w:val="green"/>
          </w:rPr>
          <w:delText>spring survey</w:delText>
        </w:r>
        <w:r w:rsidR="00823EED" w:rsidRPr="007E194E" w:rsidDel="00B22E5E">
          <w:rPr>
            <w:rStyle w:val="fontstyle01"/>
            <w:rFonts w:asciiTheme="minorHAnsi" w:hAnsiTheme="minorHAnsi"/>
            <w:sz w:val="28"/>
            <w:szCs w:val="28"/>
            <w:highlight w:val="green"/>
          </w:rPr>
          <w:delText xml:space="preserve"> these </w:delText>
        </w:r>
      </w:del>
      <w:ins w:id="225" w:author="DFO-MPO" w:date="2018-02-12T18:37:00Z">
        <w:r w:rsidR="00B22E5E" w:rsidRPr="007E194E">
          <w:rPr>
            <w:rStyle w:val="fontstyle01"/>
            <w:rFonts w:asciiTheme="minorHAnsi" w:hAnsiTheme="minorHAnsi"/>
            <w:sz w:val="28"/>
            <w:szCs w:val="28"/>
            <w:highlight w:val="green"/>
          </w:rPr>
          <w:t xml:space="preserve">these </w:t>
        </w:r>
      </w:ins>
      <w:r w:rsidR="00823EED" w:rsidRPr="007E194E">
        <w:rPr>
          <w:rStyle w:val="fontstyle01"/>
          <w:rFonts w:asciiTheme="minorHAnsi" w:hAnsiTheme="minorHAnsi"/>
          <w:sz w:val="28"/>
          <w:szCs w:val="28"/>
          <w:highlight w:val="green"/>
        </w:rPr>
        <w:t xml:space="preserve">migratory older </w:t>
      </w:r>
      <w:proofErr w:type="spellStart"/>
      <w:r w:rsidR="00823EED" w:rsidRPr="007E194E">
        <w:rPr>
          <w:rStyle w:val="fontstyle01"/>
          <w:rFonts w:asciiTheme="minorHAnsi" w:hAnsiTheme="minorHAnsi"/>
          <w:sz w:val="28"/>
          <w:szCs w:val="28"/>
          <w:highlight w:val="green"/>
        </w:rPr>
        <w:t>spawners</w:t>
      </w:r>
      <w:proofErr w:type="spellEnd"/>
      <w:r w:rsidR="00823EED" w:rsidRPr="007E194E">
        <w:rPr>
          <w:rStyle w:val="fontstyle01"/>
          <w:rFonts w:asciiTheme="minorHAnsi" w:hAnsiTheme="minorHAnsi"/>
          <w:sz w:val="28"/>
          <w:szCs w:val="28"/>
          <w:highlight w:val="green"/>
        </w:rPr>
        <w:t xml:space="preserve"> </w:t>
      </w:r>
      <w:del w:id="226" w:author="DFO-MPO" w:date="2018-02-12T18:37:00Z">
        <w:r w:rsidR="00823EED" w:rsidRPr="007E194E" w:rsidDel="00B22E5E">
          <w:rPr>
            <w:rStyle w:val="fontstyle01"/>
            <w:rFonts w:asciiTheme="minorHAnsi" w:hAnsiTheme="minorHAnsi"/>
            <w:sz w:val="28"/>
            <w:szCs w:val="28"/>
            <w:highlight w:val="green"/>
          </w:rPr>
          <w:delText xml:space="preserve">are </w:delText>
        </w:r>
      </w:del>
      <w:r w:rsidR="00823EED" w:rsidRPr="007E194E">
        <w:rPr>
          <w:rStyle w:val="fontstyle01"/>
          <w:rFonts w:asciiTheme="minorHAnsi" w:hAnsiTheme="minorHAnsi"/>
          <w:sz w:val="28"/>
          <w:szCs w:val="28"/>
          <w:highlight w:val="green"/>
        </w:rPr>
        <w:t xml:space="preserve">rarely </w:t>
      </w:r>
      <w:ins w:id="227" w:author="DFO-MPO" w:date="2018-02-12T18:37:00Z">
        <w:r w:rsidR="00B22E5E" w:rsidRPr="007E194E">
          <w:rPr>
            <w:rStyle w:val="fontstyle01"/>
            <w:rFonts w:asciiTheme="minorHAnsi" w:hAnsiTheme="minorHAnsi"/>
            <w:sz w:val="28"/>
            <w:szCs w:val="28"/>
            <w:highlight w:val="green"/>
          </w:rPr>
          <w:t xml:space="preserve">being </w:t>
        </w:r>
      </w:ins>
      <w:r w:rsidR="00823EED" w:rsidRPr="007E194E">
        <w:rPr>
          <w:rStyle w:val="fontstyle01"/>
          <w:rFonts w:asciiTheme="minorHAnsi" w:hAnsiTheme="minorHAnsi"/>
          <w:sz w:val="28"/>
          <w:szCs w:val="28"/>
          <w:highlight w:val="green"/>
        </w:rPr>
        <w:t xml:space="preserve">intercepted </w:t>
      </w:r>
      <w:ins w:id="228" w:author="DFO-MPO" w:date="2018-02-12T18:37:00Z">
        <w:r w:rsidR="00B22E5E" w:rsidRPr="007E194E">
          <w:rPr>
            <w:rStyle w:val="fontstyle01"/>
            <w:rFonts w:asciiTheme="minorHAnsi" w:hAnsiTheme="minorHAnsi"/>
            <w:sz w:val="28"/>
            <w:szCs w:val="28"/>
            <w:highlight w:val="green"/>
          </w:rPr>
          <w:t xml:space="preserve">and thus the acoustic survey is primarily </w:t>
        </w:r>
      </w:ins>
      <w:del w:id="229" w:author="DFO-MPO" w:date="2018-02-12T18:37:00Z">
        <w:r w:rsidR="00823EED" w:rsidRPr="007E194E" w:rsidDel="00B22E5E">
          <w:rPr>
            <w:rStyle w:val="fontstyle01"/>
            <w:rFonts w:asciiTheme="minorHAnsi" w:hAnsiTheme="minorHAnsi"/>
            <w:sz w:val="28"/>
            <w:szCs w:val="28"/>
            <w:highlight w:val="green"/>
          </w:rPr>
          <w:delText xml:space="preserve">with the abundance </w:delText>
        </w:r>
      </w:del>
      <w:r w:rsidR="00823EED" w:rsidRPr="007E194E">
        <w:rPr>
          <w:rStyle w:val="fontstyle01"/>
          <w:rFonts w:asciiTheme="minorHAnsi" w:hAnsiTheme="minorHAnsi"/>
          <w:sz w:val="28"/>
          <w:szCs w:val="28"/>
          <w:highlight w:val="green"/>
        </w:rPr>
        <w:t xml:space="preserve">composed </w:t>
      </w:r>
      <w:del w:id="230" w:author="DFO-MPO" w:date="2018-02-12T18:37:00Z">
        <w:r w:rsidR="00823EED" w:rsidRPr="007E194E" w:rsidDel="00B22E5E">
          <w:rPr>
            <w:rStyle w:val="fontstyle01"/>
            <w:rFonts w:asciiTheme="minorHAnsi" w:hAnsiTheme="minorHAnsi"/>
            <w:sz w:val="28"/>
            <w:szCs w:val="28"/>
            <w:highlight w:val="green"/>
          </w:rPr>
          <w:delText xml:space="preserve">primarily </w:delText>
        </w:r>
      </w:del>
      <w:r w:rsidR="00823EED" w:rsidRPr="007E194E">
        <w:rPr>
          <w:rStyle w:val="fontstyle01"/>
          <w:rFonts w:asciiTheme="minorHAnsi" w:hAnsiTheme="minorHAnsi"/>
          <w:sz w:val="28"/>
          <w:szCs w:val="28"/>
          <w:highlight w:val="green"/>
        </w:rPr>
        <w:t xml:space="preserve">of </w:t>
      </w:r>
      <w:r w:rsidR="00551749" w:rsidRPr="007E194E">
        <w:rPr>
          <w:rStyle w:val="fontstyle01"/>
          <w:rFonts w:asciiTheme="minorHAnsi" w:hAnsiTheme="minorHAnsi"/>
          <w:sz w:val="28"/>
          <w:szCs w:val="28"/>
          <w:highlight w:val="green"/>
        </w:rPr>
        <w:t>age</w:t>
      </w:r>
      <w:del w:id="231" w:author="DFO-MPO" w:date="2018-02-12T18:37:00Z">
        <w:r w:rsidR="00551749" w:rsidRPr="007E194E" w:rsidDel="00B22E5E">
          <w:rPr>
            <w:rStyle w:val="fontstyle01"/>
            <w:rFonts w:asciiTheme="minorHAnsi" w:hAnsiTheme="minorHAnsi"/>
            <w:sz w:val="28"/>
            <w:szCs w:val="28"/>
            <w:highlight w:val="green"/>
          </w:rPr>
          <w:delText xml:space="preserve"> </w:delText>
        </w:r>
      </w:del>
      <w:ins w:id="232" w:author="DFO-MPO" w:date="2018-02-12T18:37:00Z">
        <w:r w:rsidR="00B22E5E" w:rsidRPr="007E194E">
          <w:rPr>
            <w:rStyle w:val="fontstyle01"/>
            <w:rFonts w:asciiTheme="minorHAnsi" w:hAnsiTheme="minorHAnsi"/>
            <w:sz w:val="28"/>
            <w:szCs w:val="28"/>
            <w:highlight w:val="green"/>
          </w:rPr>
          <w:t>-</w:t>
        </w:r>
      </w:ins>
      <w:r w:rsidR="00551749" w:rsidRPr="007E194E">
        <w:rPr>
          <w:rStyle w:val="fontstyle01"/>
          <w:rFonts w:asciiTheme="minorHAnsi" w:hAnsiTheme="minorHAnsi"/>
          <w:sz w:val="28"/>
          <w:szCs w:val="28"/>
          <w:highlight w:val="green"/>
        </w:rPr>
        <w:t>2 capelin</w:t>
      </w:r>
      <w:r w:rsidR="00823EED" w:rsidRPr="007E194E">
        <w:rPr>
          <w:rStyle w:val="fontstyle01"/>
          <w:rFonts w:asciiTheme="minorHAnsi" w:hAnsiTheme="minorHAnsi"/>
          <w:sz w:val="28"/>
          <w:szCs w:val="28"/>
          <w:highlight w:val="green"/>
        </w:rPr>
        <w:t xml:space="preserve">, providing an index immature fish </w:t>
      </w:r>
      <w:r w:rsidR="00E91D20" w:rsidRPr="007E194E">
        <w:rPr>
          <w:rStyle w:val="fontstyle01"/>
          <w:rFonts w:asciiTheme="minorHAnsi" w:hAnsiTheme="minorHAnsi"/>
          <w:sz w:val="28"/>
          <w:szCs w:val="28"/>
          <w:highlight w:val="green"/>
        </w:rPr>
        <w:t>(</w:t>
      </w:r>
      <w:r w:rsidR="00B233BE" w:rsidRPr="007E194E">
        <w:rPr>
          <w:rStyle w:val="fontstyle01"/>
          <w:rFonts w:asciiTheme="minorHAnsi" w:hAnsiTheme="minorHAnsi"/>
          <w:sz w:val="28"/>
          <w:szCs w:val="28"/>
          <w:highlight w:val="green"/>
        </w:rPr>
        <w:t>Fig FM-3</w:t>
      </w:r>
      <w:r w:rsidR="00E8362F" w:rsidRPr="007E194E">
        <w:rPr>
          <w:rStyle w:val="fontstyle01"/>
          <w:rFonts w:asciiTheme="minorHAnsi" w:hAnsiTheme="minorHAnsi"/>
          <w:sz w:val="28"/>
          <w:szCs w:val="28"/>
          <w:highlight w:val="green"/>
        </w:rPr>
        <w:t>).</w:t>
      </w:r>
      <w:r w:rsidR="00551749" w:rsidRPr="007E194E">
        <w:rPr>
          <w:rStyle w:val="fontstyle01"/>
          <w:rFonts w:asciiTheme="minorHAnsi" w:hAnsiTheme="minorHAnsi"/>
          <w:sz w:val="28"/>
          <w:szCs w:val="28"/>
          <w:highlight w:val="green"/>
        </w:rPr>
        <w:t xml:space="preserve">  </w:t>
      </w:r>
      <w:commentRangeEnd w:id="68"/>
      <w:r w:rsidR="00F971ED" w:rsidRPr="007E194E">
        <w:rPr>
          <w:rStyle w:val="CommentReference"/>
          <w:highlight w:val="green"/>
        </w:rPr>
        <w:commentReference w:id="68"/>
      </w:r>
    </w:p>
    <w:p w:rsidR="001D56D9" w:rsidRPr="007E194E" w:rsidDel="0040135B" w:rsidRDefault="00E91D20" w:rsidP="00A93F73">
      <w:pPr>
        <w:rPr>
          <w:del w:id="233" w:author="DFO-MPO" w:date="2018-02-13T12:29:00Z"/>
          <w:rStyle w:val="fontstyle01"/>
          <w:rFonts w:asciiTheme="minorHAnsi" w:hAnsiTheme="minorHAnsi"/>
          <w:color w:val="auto"/>
          <w:sz w:val="28"/>
          <w:szCs w:val="28"/>
          <w:highlight w:val="cyan"/>
        </w:rPr>
      </w:pPr>
      <w:commentRangeStart w:id="234"/>
      <w:r w:rsidRPr="007E194E">
        <w:rPr>
          <w:rStyle w:val="fontstyle01"/>
          <w:rFonts w:asciiTheme="minorHAnsi" w:hAnsiTheme="minorHAnsi"/>
          <w:color w:val="auto"/>
          <w:sz w:val="28"/>
          <w:szCs w:val="28"/>
          <w:highlight w:val="cyan"/>
        </w:rPr>
        <w:lastRenderedPageBreak/>
        <w:t xml:space="preserve">Frank et al. (2016) </w:t>
      </w:r>
      <w:del w:id="235" w:author="DFO-MPO" w:date="2018-02-13T12:10:00Z">
        <w:r w:rsidRPr="007E194E" w:rsidDel="00FF7812">
          <w:rPr>
            <w:rStyle w:val="fontstyle01"/>
            <w:rFonts w:asciiTheme="minorHAnsi" w:hAnsiTheme="minorHAnsi"/>
            <w:color w:val="auto"/>
            <w:sz w:val="28"/>
            <w:szCs w:val="28"/>
            <w:highlight w:val="cyan"/>
          </w:rPr>
          <w:delText xml:space="preserve">considered </w:delText>
        </w:r>
      </w:del>
      <w:ins w:id="236" w:author="DFO-MPO" w:date="2018-02-13T12:10:00Z">
        <w:r w:rsidR="00FF7812" w:rsidRPr="007E194E">
          <w:rPr>
            <w:rStyle w:val="fontstyle01"/>
            <w:rFonts w:asciiTheme="minorHAnsi" w:hAnsiTheme="minorHAnsi"/>
            <w:color w:val="auto"/>
            <w:sz w:val="28"/>
            <w:szCs w:val="28"/>
            <w:highlight w:val="cyan"/>
          </w:rPr>
          <w:t xml:space="preserve">suggested </w:t>
        </w:r>
      </w:ins>
      <w:r w:rsidRPr="007E194E">
        <w:rPr>
          <w:rStyle w:val="fontstyle01"/>
          <w:rFonts w:asciiTheme="minorHAnsi" w:hAnsiTheme="minorHAnsi"/>
          <w:color w:val="auto"/>
          <w:sz w:val="28"/>
          <w:szCs w:val="28"/>
          <w:highlight w:val="cyan"/>
        </w:rPr>
        <w:t>that delays in the timing of capelin spawning may have led to a mismatch in capelin availability</w:t>
      </w:r>
      <w:r w:rsidR="00424EF6" w:rsidRPr="007E194E">
        <w:rPr>
          <w:rStyle w:val="fontstyle01"/>
          <w:rFonts w:asciiTheme="minorHAnsi" w:hAnsiTheme="minorHAnsi"/>
          <w:color w:val="auto"/>
          <w:sz w:val="28"/>
          <w:szCs w:val="28"/>
          <w:highlight w:val="cyan"/>
        </w:rPr>
        <w:t xml:space="preserve"> to the </w:t>
      </w:r>
      <w:ins w:id="237" w:author="DFO-MPO" w:date="2018-02-13T12:16:00Z">
        <w:r w:rsidR="00A03921" w:rsidRPr="007E194E">
          <w:rPr>
            <w:rStyle w:val="fontstyle01"/>
            <w:rFonts w:asciiTheme="minorHAnsi" w:hAnsiTheme="minorHAnsi"/>
            <w:color w:val="auto"/>
            <w:sz w:val="28"/>
            <w:szCs w:val="28"/>
            <w:highlight w:val="cyan"/>
          </w:rPr>
          <w:t xml:space="preserve">acoustic </w:t>
        </w:r>
      </w:ins>
      <w:r w:rsidR="00424EF6" w:rsidRPr="007E194E">
        <w:rPr>
          <w:rStyle w:val="fontstyle01"/>
          <w:rFonts w:asciiTheme="minorHAnsi" w:hAnsiTheme="minorHAnsi"/>
          <w:color w:val="auto"/>
          <w:sz w:val="28"/>
          <w:szCs w:val="28"/>
          <w:highlight w:val="cyan"/>
        </w:rPr>
        <w:t>survey</w:t>
      </w:r>
      <w:r w:rsidRPr="007E194E">
        <w:rPr>
          <w:rStyle w:val="fontstyle01"/>
          <w:rFonts w:asciiTheme="minorHAnsi" w:hAnsiTheme="minorHAnsi"/>
          <w:color w:val="auto"/>
          <w:sz w:val="28"/>
          <w:szCs w:val="28"/>
          <w:highlight w:val="cyan"/>
        </w:rPr>
        <w:t xml:space="preserve">.  </w:t>
      </w:r>
      <w:r w:rsidR="005E3205" w:rsidRPr="007E194E">
        <w:rPr>
          <w:rStyle w:val="fontstyle01"/>
          <w:rFonts w:asciiTheme="minorHAnsi" w:hAnsiTheme="minorHAnsi"/>
          <w:color w:val="auto"/>
          <w:sz w:val="28"/>
          <w:szCs w:val="28"/>
          <w:highlight w:val="cyan"/>
        </w:rPr>
        <w:t xml:space="preserve">However since immature capelin contributed 60-89% of the abundance </w:t>
      </w:r>
      <w:ins w:id="238" w:author="DFO-MPO" w:date="2018-02-13T12:16:00Z">
        <w:r w:rsidR="00A03921" w:rsidRPr="007E194E">
          <w:rPr>
            <w:rStyle w:val="fontstyle01"/>
            <w:rFonts w:asciiTheme="minorHAnsi" w:hAnsiTheme="minorHAnsi"/>
            <w:color w:val="auto"/>
            <w:sz w:val="28"/>
            <w:szCs w:val="28"/>
            <w:highlight w:val="cyan"/>
          </w:rPr>
          <w:t>in the survey during</w:t>
        </w:r>
      </w:ins>
      <w:del w:id="239" w:author="DFO-MPO" w:date="2018-02-13T12:16:00Z">
        <w:r w:rsidR="005E3205" w:rsidRPr="007E194E" w:rsidDel="00A03921">
          <w:rPr>
            <w:rStyle w:val="fontstyle01"/>
            <w:rFonts w:asciiTheme="minorHAnsi" w:hAnsiTheme="minorHAnsi"/>
            <w:color w:val="auto"/>
            <w:sz w:val="28"/>
            <w:szCs w:val="28"/>
            <w:highlight w:val="cyan"/>
          </w:rPr>
          <w:delText>in</w:delText>
        </w:r>
      </w:del>
      <w:r w:rsidR="005E3205" w:rsidRPr="007E194E">
        <w:rPr>
          <w:rStyle w:val="fontstyle01"/>
          <w:rFonts w:asciiTheme="minorHAnsi" w:hAnsiTheme="minorHAnsi"/>
          <w:color w:val="auto"/>
          <w:sz w:val="28"/>
          <w:szCs w:val="28"/>
          <w:highlight w:val="cyan"/>
        </w:rPr>
        <w:t xml:space="preserve"> the pre-collapse period, and the abundances of immature and maturing capelin are highly correlated throughout the time series </w:t>
      </w:r>
      <w:r w:rsidR="004D33B8" w:rsidRPr="007E194E">
        <w:rPr>
          <w:rStyle w:val="fontstyle01"/>
          <w:rFonts w:asciiTheme="minorHAnsi" w:hAnsiTheme="minorHAnsi"/>
          <w:color w:val="auto"/>
          <w:sz w:val="28"/>
          <w:szCs w:val="28"/>
          <w:highlight w:val="cyan"/>
        </w:rPr>
        <w:t>(</w:t>
      </w:r>
      <w:r w:rsidR="005E3205" w:rsidRPr="007E194E">
        <w:rPr>
          <w:rStyle w:val="fontstyle01"/>
          <w:rFonts w:asciiTheme="minorHAnsi" w:hAnsiTheme="minorHAnsi"/>
          <w:color w:val="auto"/>
          <w:sz w:val="28"/>
          <w:szCs w:val="28"/>
          <w:highlight w:val="cyan"/>
        </w:rPr>
        <w:t>R</w:t>
      </w:r>
      <w:r w:rsidR="005E3205" w:rsidRPr="007E194E">
        <w:rPr>
          <w:rStyle w:val="fontstyle01"/>
          <w:rFonts w:asciiTheme="minorHAnsi" w:hAnsiTheme="minorHAnsi"/>
          <w:color w:val="auto"/>
          <w:sz w:val="28"/>
          <w:szCs w:val="28"/>
          <w:highlight w:val="cyan"/>
          <w:vertAlign w:val="superscript"/>
        </w:rPr>
        <w:t>2</w:t>
      </w:r>
      <w:r w:rsidR="005E3205" w:rsidRPr="007E194E">
        <w:rPr>
          <w:rStyle w:val="fontstyle01"/>
          <w:rFonts w:asciiTheme="minorHAnsi" w:hAnsiTheme="minorHAnsi"/>
          <w:color w:val="auto"/>
          <w:sz w:val="28"/>
          <w:szCs w:val="28"/>
          <w:highlight w:val="cyan"/>
        </w:rPr>
        <w:t>=0.98, P&lt;0.001</w:t>
      </w:r>
      <w:r w:rsidR="004D33B8" w:rsidRPr="007E194E">
        <w:rPr>
          <w:rStyle w:val="fontstyle01"/>
          <w:rFonts w:asciiTheme="minorHAnsi" w:hAnsiTheme="minorHAnsi"/>
          <w:color w:val="auto"/>
          <w:sz w:val="28"/>
          <w:szCs w:val="28"/>
          <w:highlight w:val="cyan"/>
        </w:rPr>
        <w:t>)</w:t>
      </w:r>
      <w:r w:rsidR="005E3205" w:rsidRPr="007E194E">
        <w:rPr>
          <w:rStyle w:val="fontstyle01"/>
          <w:rFonts w:asciiTheme="minorHAnsi" w:hAnsiTheme="minorHAnsi"/>
          <w:color w:val="auto"/>
          <w:sz w:val="28"/>
          <w:szCs w:val="28"/>
          <w:highlight w:val="cyan"/>
        </w:rPr>
        <w:t xml:space="preserve"> </w:t>
      </w:r>
      <w:r w:rsidR="00424EF6" w:rsidRPr="007E194E">
        <w:rPr>
          <w:rStyle w:val="fontstyle01"/>
          <w:rFonts w:asciiTheme="minorHAnsi" w:hAnsiTheme="minorHAnsi"/>
          <w:color w:val="auto"/>
          <w:sz w:val="28"/>
          <w:szCs w:val="28"/>
          <w:highlight w:val="cyan"/>
        </w:rPr>
        <w:t xml:space="preserve">this is highly unlikely.  </w:t>
      </w:r>
      <w:commentRangeStart w:id="240"/>
      <w:r w:rsidR="005E3205" w:rsidRPr="007E194E">
        <w:rPr>
          <w:rStyle w:val="fontstyle01"/>
          <w:rFonts w:asciiTheme="minorHAnsi" w:hAnsiTheme="minorHAnsi"/>
          <w:color w:val="auto"/>
          <w:sz w:val="28"/>
          <w:szCs w:val="28"/>
          <w:highlight w:val="cyan"/>
        </w:rPr>
        <w:t>It could howeve</w:t>
      </w:r>
      <w:r w:rsidR="00424EF6" w:rsidRPr="007E194E">
        <w:rPr>
          <w:rStyle w:val="fontstyle01"/>
          <w:rFonts w:asciiTheme="minorHAnsi" w:hAnsiTheme="minorHAnsi"/>
          <w:color w:val="auto"/>
          <w:sz w:val="28"/>
          <w:szCs w:val="28"/>
          <w:highlight w:val="cyan"/>
        </w:rPr>
        <w:t xml:space="preserve">r be argued that the </w:t>
      </w:r>
      <w:del w:id="241" w:author="DFO-MPO" w:date="2018-02-13T12:27:00Z">
        <w:r w:rsidR="00424EF6" w:rsidRPr="007E194E" w:rsidDel="0040135B">
          <w:rPr>
            <w:rStyle w:val="fontstyle01"/>
            <w:rFonts w:asciiTheme="minorHAnsi" w:hAnsiTheme="minorHAnsi"/>
            <w:color w:val="auto"/>
            <w:sz w:val="28"/>
            <w:szCs w:val="28"/>
            <w:highlight w:val="cyan"/>
          </w:rPr>
          <w:delText xml:space="preserve">larger </w:delText>
        </w:r>
      </w:del>
      <w:ins w:id="242" w:author="DFO-MPO" w:date="2018-02-13T12:27:00Z">
        <w:r w:rsidR="0040135B" w:rsidRPr="007E194E">
          <w:rPr>
            <w:rStyle w:val="fontstyle01"/>
            <w:rFonts w:asciiTheme="minorHAnsi" w:hAnsiTheme="minorHAnsi"/>
            <w:color w:val="auto"/>
            <w:sz w:val="28"/>
            <w:szCs w:val="28"/>
            <w:highlight w:val="cyan"/>
          </w:rPr>
          <w:t xml:space="preserve">higher </w:t>
        </w:r>
      </w:ins>
      <w:r w:rsidR="00424EF6" w:rsidRPr="007E194E">
        <w:rPr>
          <w:rStyle w:val="fontstyle01"/>
          <w:rFonts w:asciiTheme="minorHAnsi" w:hAnsiTheme="minorHAnsi"/>
          <w:color w:val="auto"/>
          <w:sz w:val="28"/>
          <w:szCs w:val="28"/>
          <w:highlight w:val="cyan"/>
        </w:rPr>
        <w:t xml:space="preserve">proportions of maturing </w:t>
      </w:r>
      <w:del w:id="243" w:author="DFO-MPO" w:date="2018-02-19T10:37:00Z">
        <w:r w:rsidR="00424EF6" w:rsidRPr="007E194E" w:rsidDel="009E2929">
          <w:rPr>
            <w:rStyle w:val="fontstyle01"/>
            <w:rFonts w:asciiTheme="minorHAnsi" w:hAnsiTheme="minorHAnsi"/>
            <w:color w:val="auto"/>
            <w:sz w:val="28"/>
            <w:szCs w:val="28"/>
            <w:highlight w:val="cyan"/>
          </w:rPr>
          <w:delText xml:space="preserve">age </w:delText>
        </w:r>
      </w:del>
      <w:ins w:id="244" w:author="DFO-MPO" w:date="2018-02-19T10:37:00Z">
        <w:r w:rsidR="009E2929" w:rsidRPr="007E194E">
          <w:rPr>
            <w:rStyle w:val="fontstyle01"/>
            <w:rFonts w:asciiTheme="minorHAnsi" w:hAnsiTheme="minorHAnsi"/>
            <w:color w:val="auto"/>
            <w:sz w:val="28"/>
            <w:szCs w:val="28"/>
            <w:highlight w:val="cyan"/>
          </w:rPr>
          <w:t>age</w:t>
        </w:r>
        <w:r w:rsidR="009E2929">
          <w:rPr>
            <w:rStyle w:val="fontstyle01"/>
            <w:rFonts w:asciiTheme="minorHAnsi" w:hAnsiTheme="minorHAnsi"/>
            <w:color w:val="auto"/>
            <w:sz w:val="28"/>
            <w:szCs w:val="28"/>
            <w:highlight w:val="cyan"/>
          </w:rPr>
          <w:t>-</w:t>
        </w:r>
      </w:ins>
      <w:r w:rsidR="00424EF6" w:rsidRPr="007E194E">
        <w:rPr>
          <w:rStyle w:val="fontstyle01"/>
          <w:rFonts w:asciiTheme="minorHAnsi" w:hAnsiTheme="minorHAnsi"/>
          <w:color w:val="auto"/>
          <w:sz w:val="28"/>
          <w:szCs w:val="28"/>
          <w:highlight w:val="cyan"/>
        </w:rPr>
        <w:t xml:space="preserve">2 fish in the survey area following the collapse may have been </w:t>
      </w:r>
      <w:ins w:id="245" w:author="DFO-MPO" w:date="2018-02-13T12:28:00Z">
        <w:r w:rsidR="0040135B" w:rsidRPr="007E194E">
          <w:rPr>
            <w:rStyle w:val="fontstyle01"/>
            <w:rFonts w:asciiTheme="minorHAnsi" w:hAnsiTheme="minorHAnsi"/>
            <w:color w:val="auto"/>
            <w:sz w:val="28"/>
            <w:szCs w:val="28"/>
            <w:highlight w:val="cyan"/>
          </w:rPr>
          <w:t xml:space="preserve">due to their increased mobility compared to </w:t>
        </w:r>
      </w:ins>
      <w:del w:id="246" w:author="DFO-MPO" w:date="2018-02-13T12:28:00Z">
        <w:r w:rsidR="00424EF6" w:rsidRPr="007E194E" w:rsidDel="0040135B">
          <w:rPr>
            <w:rStyle w:val="fontstyle01"/>
            <w:rFonts w:asciiTheme="minorHAnsi" w:hAnsiTheme="minorHAnsi"/>
            <w:color w:val="auto"/>
            <w:sz w:val="28"/>
            <w:szCs w:val="28"/>
            <w:highlight w:val="cyan"/>
          </w:rPr>
          <w:delText xml:space="preserve">more mobile than </w:delText>
        </w:r>
      </w:del>
      <w:r w:rsidR="00424EF6" w:rsidRPr="007E194E">
        <w:rPr>
          <w:rStyle w:val="fontstyle01"/>
          <w:rFonts w:asciiTheme="minorHAnsi" w:hAnsiTheme="minorHAnsi"/>
          <w:color w:val="auto"/>
          <w:sz w:val="28"/>
          <w:szCs w:val="28"/>
          <w:highlight w:val="cyan"/>
        </w:rPr>
        <w:t xml:space="preserve">their immature counterparts contributing to the prolonged period of depressed values.  </w:t>
      </w:r>
      <w:commentRangeEnd w:id="240"/>
      <w:r w:rsidR="0040135B" w:rsidRPr="007E194E">
        <w:rPr>
          <w:rStyle w:val="CommentReference"/>
          <w:highlight w:val="cyan"/>
        </w:rPr>
        <w:commentReference w:id="240"/>
      </w:r>
      <w:r w:rsidR="00424EF6" w:rsidRPr="007E194E">
        <w:rPr>
          <w:rStyle w:val="fontstyle01"/>
          <w:rFonts w:asciiTheme="minorHAnsi" w:hAnsiTheme="minorHAnsi"/>
          <w:color w:val="auto"/>
          <w:sz w:val="28"/>
          <w:szCs w:val="28"/>
          <w:highlight w:val="cyan"/>
        </w:rPr>
        <w:t xml:space="preserve">However repeat surveys conducted approximately one month after the regular </w:t>
      </w:r>
      <w:del w:id="247" w:author="DFO-MPO" w:date="2018-02-13T12:06:00Z">
        <w:r w:rsidR="00424EF6" w:rsidRPr="007E194E" w:rsidDel="00FF7812">
          <w:rPr>
            <w:rStyle w:val="fontstyle01"/>
            <w:rFonts w:asciiTheme="minorHAnsi" w:hAnsiTheme="minorHAnsi"/>
            <w:color w:val="auto"/>
            <w:sz w:val="28"/>
            <w:szCs w:val="28"/>
            <w:highlight w:val="cyan"/>
          </w:rPr>
          <w:delText xml:space="preserve">time period </w:delText>
        </w:r>
      </w:del>
      <w:r w:rsidR="00424EF6" w:rsidRPr="007E194E">
        <w:rPr>
          <w:rStyle w:val="fontstyle01"/>
          <w:rFonts w:asciiTheme="minorHAnsi" w:hAnsiTheme="minorHAnsi"/>
          <w:color w:val="auto"/>
          <w:sz w:val="28"/>
          <w:szCs w:val="28"/>
          <w:highlight w:val="cyan"/>
        </w:rPr>
        <w:t>surveys in both 1991 and 2003 failed to detect a</w:t>
      </w:r>
      <w:r w:rsidR="00B233BE" w:rsidRPr="007E194E">
        <w:rPr>
          <w:rStyle w:val="fontstyle01"/>
          <w:rFonts w:asciiTheme="minorHAnsi" w:hAnsiTheme="minorHAnsi"/>
          <w:color w:val="auto"/>
          <w:sz w:val="28"/>
          <w:szCs w:val="28"/>
          <w:highlight w:val="cyan"/>
        </w:rPr>
        <w:t xml:space="preserve"> marked change </w:t>
      </w:r>
      <w:del w:id="248" w:author="DFO-MPO" w:date="2018-02-13T12:29:00Z">
        <w:r w:rsidR="00424EF6" w:rsidRPr="007E194E" w:rsidDel="0040135B">
          <w:rPr>
            <w:rStyle w:val="fontstyle01"/>
            <w:rFonts w:asciiTheme="minorHAnsi" w:hAnsiTheme="minorHAnsi"/>
            <w:color w:val="auto"/>
            <w:sz w:val="28"/>
            <w:szCs w:val="28"/>
            <w:highlight w:val="cyan"/>
          </w:rPr>
          <w:delText xml:space="preserve"> </w:delText>
        </w:r>
      </w:del>
      <w:del w:id="249" w:author="DFO-MPO" w:date="2018-02-13T12:06:00Z">
        <w:r w:rsidR="00424EF6" w:rsidRPr="007E194E" w:rsidDel="00FF7812">
          <w:rPr>
            <w:rStyle w:val="fontstyle01"/>
            <w:rFonts w:asciiTheme="minorHAnsi" w:hAnsiTheme="minorHAnsi"/>
            <w:color w:val="auto"/>
            <w:sz w:val="28"/>
            <w:szCs w:val="28"/>
            <w:highlight w:val="cyan"/>
          </w:rPr>
          <w:delText xml:space="preserve">change </w:delText>
        </w:r>
      </w:del>
      <w:r w:rsidR="00424EF6" w:rsidRPr="007E194E">
        <w:rPr>
          <w:rStyle w:val="fontstyle01"/>
          <w:rFonts w:asciiTheme="minorHAnsi" w:hAnsiTheme="minorHAnsi"/>
          <w:color w:val="auto"/>
          <w:sz w:val="28"/>
          <w:szCs w:val="28"/>
          <w:highlight w:val="cyan"/>
        </w:rPr>
        <w:t>in biomass</w:t>
      </w:r>
      <w:r w:rsidR="00B233BE" w:rsidRPr="007E194E">
        <w:rPr>
          <w:rStyle w:val="fontstyle01"/>
          <w:rFonts w:asciiTheme="minorHAnsi" w:hAnsiTheme="minorHAnsi"/>
          <w:color w:val="auto"/>
          <w:sz w:val="28"/>
          <w:szCs w:val="28"/>
          <w:highlight w:val="cyan"/>
        </w:rPr>
        <w:t xml:space="preserve"> between surveys</w:t>
      </w:r>
      <w:del w:id="250" w:author="DFO-MPO" w:date="2018-02-13T12:06:00Z">
        <w:r w:rsidR="002036A3" w:rsidRPr="007E194E" w:rsidDel="00FF7812">
          <w:rPr>
            <w:rStyle w:val="fontstyle01"/>
            <w:rFonts w:asciiTheme="minorHAnsi" w:hAnsiTheme="minorHAnsi"/>
            <w:color w:val="auto"/>
            <w:sz w:val="28"/>
            <w:szCs w:val="28"/>
            <w:highlight w:val="cyan"/>
          </w:rPr>
          <w:delText>)</w:delText>
        </w:r>
      </w:del>
      <w:r w:rsidR="00424EF6" w:rsidRPr="007E194E">
        <w:rPr>
          <w:rStyle w:val="fontstyle01"/>
          <w:rFonts w:asciiTheme="minorHAnsi" w:hAnsiTheme="minorHAnsi"/>
          <w:color w:val="auto"/>
          <w:sz w:val="28"/>
          <w:szCs w:val="28"/>
          <w:highlight w:val="cyan"/>
        </w:rPr>
        <w:t xml:space="preserve">. </w:t>
      </w:r>
      <w:del w:id="251" w:author="DFO-MPO" w:date="2018-02-19T10:38:00Z">
        <w:r w:rsidR="00424EF6" w:rsidRPr="007E194E" w:rsidDel="009E2929">
          <w:rPr>
            <w:rStyle w:val="fontstyle01"/>
            <w:rFonts w:asciiTheme="minorHAnsi" w:hAnsiTheme="minorHAnsi"/>
            <w:color w:val="auto"/>
            <w:sz w:val="28"/>
            <w:szCs w:val="28"/>
            <w:highlight w:val="cyan"/>
          </w:rPr>
          <w:delText xml:space="preserve"> </w:delText>
        </w:r>
      </w:del>
    </w:p>
    <w:p w:rsidR="00E17BA0" w:rsidRPr="007E194E" w:rsidRDefault="00A93F73" w:rsidP="00A93F73">
      <w:pPr>
        <w:rPr>
          <w:rStyle w:val="fontstyle01"/>
          <w:rFonts w:asciiTheme="minorHAnsi" w:hAnsiTheme="minorHAnsi"/>
          <w:color w:val="auto"/>
          <w:sz w:val="28"/>
          <w:szCs w:val="28"/>
        </w:rPr>
      </w:pPr>
      <w:r w:rsidRPr="007E194E">
        <w:rPr>
          <w:rStyle w:val="fontstyle01"/>
          <w:rFonts w:asciiTheme="minorHAnsi" w:hAnsiTheme="minorHAnsi"/>
          <w:color w:val="auto"/>
          <w:sz w:val="28"/>
          <w:szCs w:val="28"/>
          <w:highlight w:val="cyan"/>
        </w:rPr>
        <w:t xml:space="preserve">Consequently </w:t>
      </w:r>
      <w:r w:rsidR="00424EF6" w:rsidRPr="007E194E">
        <w:rPr>
          <w:rStyle w:val="fontstyle01"/>
          <w:rFonts w:asciiTheme="minorHAnsi" w:hAnsiTheme="minorHAnsi"/>
          <w:color w:val="auto"/>
          <w:sz w:val="28"/>
          <w:szCs w:val="28"/>
          <w:highlight w:val="cyan"/>
        </w:rPr>
        <w:t xml:space="preserve">we find no evidence that a </w:t>
      </w:r>
      <w:r w:rsidR="00FD0BEA" w:rsidRPr="007E194E">
        <w:rPr>
          <w:rStyle w:val="fontstyle01"/>
          <w:rFonts w:asciiTheme="minorHAnsi" w:hAnsiTheme="minorHAnsi"/>
          <w:color w:val="auto"/>
          <w:sz w:val="28"/>
          <w:szCs w:val="28"/>
          <w:highlight w:val="cyan"/>
        </w:rPr>
        <w:t xml:space="preserve">delay in the migration </w:t>
      </w:r>
      <w:ins w:id="252" w:author="DFO-MPO" w:date="2018-02-13T12:29:00Z">
        <w:r w:rsidR="0040135B" w:rsidRPr="007E194E">
          <w:rPr>
            <w:rStyle w:val="fontstyle01"/>
            <w:rFonts w:asciiTheme="minorHAnsi" w:hAnsiTheme="minorHAnsi"/>
            <w:color w:val="auto"/>
            <w:sz w:val="28"/>
            <w:szCs w:val="28"/>
            <w:highlight w:val="cyan"/>
          </w:rPr>
          <w:t xml:space="preserve">timing </w:t>
        </w:r>
      </w:ins>
      <w:r w:rsidR="00FD0BEA" w:rsidRPr="007E194E">
        <w:rPr>
          <w:rStyle w:val="fontstyle01"/>
          <w:rFonts w:asciiTheme="minorHAnsi" w:hAnsiTheme="minorHAnsi"/>
          <w:color w:val="auto"/>
          <w:sz w:val="28"/>
          <w:szCs w:val="28"/>
          <w:highlight w:val="cyan"/>
        </w:rPr>
        <w:t xml:space="preserve">of spawning </w:t>
      </w:r>
      <w:ins w:id="253" w:author="DFO-MPO" w:date="2018-02-13T12:29:00Z">
        <w:r w:rsidR="0040135B" w:rsidRPr="007E194E">
          <w:rPr>
            <w:rStyle w:val="fontstyle01"/>
            <w:rFonts w:asciiTheme="minorHAnsi" w:hAnsiTheme="minorHAnsi"/>
            <w:color w:val="auto"/>
            <w:sz w:val="28"/>
            <w:szCs w:val="28"/>
            <w:highlight w:val="cyan"/>
          </w:rPr>
          <w:t>capelin</w:t>
        </w:r>
      </w:ins>
      <w:del w:id="254" w:author="DFO-MPO" w:date="2018-02-13T12:29:00Z">
        <w:r w:rsidR="00FD0BEA" w:rsidRPr="007E194E" w:rsidDel="0040135B">
          <w:rPr>
            <w:rStyle w:val="fontstyle01"/>
            <w:rFonts w:asciiTheme="minorHAnsi" w:hAnsiTheme="minorHAnsi"/>
            <w:color w:val="auto"/>
            <w:sz w:val="28"/>
            <w:szCs w:val="28"/>
            <w:highlight w:val="cyan"/>
          </w:rPr>
          <w:delText>fish</w:delText>
        </w:r>
      </w:del>
      <w:r w:rsidR="00FD0BEA" w:rsidRPr="007E194E">
        <w:rPr>
          <w:rStyle w:val="fontstyle01"/>
          <w:rFonts w:asciiTheme="minorHAnsi" w:hAnsiTheme="minorHAnsi"/>
          <w:color w:val="auto"/>
          <w:sz w:val="28"/>
          <w:szCs w:val="28"/>
          <w:highlight w:val="cyan"/>
        </w:rPr>
        <w:t xml:space="preserve"> </w:t>
      </w:r>
      <w:r w:rsidR="00424EF6" w:rsidRPr="007E194E">
        <w:rPr>
          <w:rStyle w:val="fontstyle01"/>
          <w:rFonts w:asciiTheme="minorHAnsi" w:hAnsiTheme="minorHAnsi"/>
          <w:color w:val="auto"/>
          <w:sz w:val="28"/>
          <w:szCs w:val="28"/>
          <w:highlight w:val="cyan"/>
        </w:rPr>
        <w:t xml:space="preserve">is responsible for </w:t>
      </w:r>
      <w:ins w:id="255" w:author="DFO-MPO" w:date="2018-02-19T10:38:00Z">
        <w:r w:rsidR="009E2929">
          <w:rPr>
            <w:rStyle w:val="fontstyle01"/>
            <w:rFonts w:asciiTheme="minorHAnsi" w:hAnsiTheme="minorHAnsi"/>
            <w:color w:val="auto"/>
            <w:sz w:val="28"/>
            <w:szCs w:val="28"/>
            <w:highlight w:val="cyan"/>
          </w:rPr>
          <w:t xml:space="preserve">creating the illusion of </w:t>
        </w:r>
        <w:proofErr w:type="spellStart"/>
        <w:r w:rsidR="009E2929">
          <w:rPr>
            <w:rStyle w:val="fontstyle01"/>
            <w:rFonts w:asciiTheme="minorHAnsi" w:hAnsiTheme="minorHAnsi"/>
            <w:color w:val="auto"/>
            <w:sz w:val="28"/>
            <w:szCs w:val="28"/>
            <w:highlight w:val="cyan"/>
          </w:rPr>
          <w:t>a</w:t>
        </w:r>
      </w:ins>
      <w:del w:id="256" w:author="DFO-MPO" w:date="2018-02-19T10:38:00Z">
        <w:r w:rsidR="00424EF6" w:rsidRPr="007E194E" w:rsidDel="009E2929">
          <w:rPr>
            <w:rStyle w:val="fontstyle01"/>
            <w:rFonts w:asciiTheme="minorHAnsi" w:hAnsiTheme="minorHAnsi"/>
            <w:color w:val="auto"/>
            <w:sz w:val="28"/>
            <w:szCs w:val="28"/>
            <w:highlight w:val="cyan"/>
          </w:rPr>
          <w:delText xml:space="preserve">the </w:delText>
        </w:r>
      </w:del>
      <w:r w:rsidR="00FD0BEA" w:rsidRPr="007E194E">
        <w:rPr>
          <w:rStyle w:val="fontstyle01"/>
          <w:rFonts w:asciiTheme="minorHAnsi" w:hAnsiTheme="minorHAnsi"/>
          <w:color w:val="auto"/>
          <w:sz w:val="28"/>
          <w:szCs w:val="28"/>
          <w:highlight w:val="cyan"/>
        </w:rPr>
        <w:t>sudden</w:t>
      </w:r>
      <w:proofErr w:type="spellEnd"/>
      <w:r w:rsidR="00FD0BEA" w:rsidRPr="007E194E">
        <w:rPr>
          <w:rStyle w:val="fontstyle01"/>
          <w:rFonts w:asciiTheme="minorHAnsi" w:hAnsiTheme="minorHAnsi"/>
          <w:color w:val="auto"/>
          <w:sz w:val="28"/>
          <w:szCs w:val="28"/>
          <w:highlight w:val="cyan"/>
        </w:rPr>
        <w:t xml:space="preserve"> and </w:t>
      </w:r>
      <w:r w:rsidRPr="007E194E">
        <w:rPr>
          <w:rStyle w:val="fontstyle01"/>
          <w:rFonts w:asciiTheme="minorHAnsi" w:hAnsiTheme="minorHAnsi"/>
          <w:color w:val="auto"/>
          <w:sz w:val="28"/>
          <w:szCs w:val="28"/>
          <w:highlight w:val="cyan"/>
        </w:rPr>
        <w:t>s</w:t>
      </w:r>
      <w:r w:rsidR="00424EF6" w:rsidRPr="007E194E">
        <w:rPr>
          <w:rStyle w:val="fontstyle01"/>
          <w:rFonts w:asciiTheme="minorHAnsi" w:hAnsiTheme="minorHAnsi"/>
          <w:color w:val="auto"/>
          <w:sz w:val="28"/>
          <w:szCs w:val="28"/>
          <w:highlight w:val="cyan"/>
        </w:rPr>
        <w:t xml:space="preserve">ustained loss of capelin in </w:t>
      </w:r>
      <w:ins w:id="257" w:author="DFO-MPO" w:date="2018-02-19T10:39:00Z">
        <w:r w:rsidR="009E2929">
          <w:rPr>
            <w:rStyle w:val="fontstyle01"/>
            <w:rFonts w:asciiTheme="minorHAnsi" w:hAnsiTheme="minorHAnsi"/>
            <w:color w:val="auto"/>
            <w:sz w:val="28"/>
            <w:szCs w:val="28"/>
            <w:highlight w:val="cyan"/>
          </w:rPr>
          <w:t xml:space="preserve">the </w:t>
        </w:r>
      </w:ins>
      <w:r w:rsidRPr="007E194E">
        <w:rPr>
          <w:rStyle w:val="fontstyle01"/>
          <w:rFonts w:asciiTheme="minorHAnsi" w:hAnsiTheme="minorHAnsi"/>
          <w:color w:val="auto"/>
          <w:sz w:val="28"/>
          <w:szCs w:val="28"/>
          <w:highlight w:val="cyan"/>
        </w:rPr>
        <w:t xml:space="preserve">spring </w:t>
      </w:r>
      <w:ins w:id="258" w:author="DFO-MPO" w:date="2018-02-13T12:29:00Z">
        <w:r w:rsidR="0040135B" w:rsidRPr="007E194E">
          <w:rPr>
            <w:rStyle w:val="fontstyle01"/>
            <w:rFonts w:asciiTheme="minorHAnsi" w:hAnsiTheme="minorHAnsi"/>
            <w:color w:val="auto"/>
            <w:sz w:val="28"/>
            <w:szCs w:val="28"/>
            <w:highlight w:val="cyan"/>
          </w:rPr>
          <w:t xml:space="preserve">acoustic </w:t>
        </w:r>
      </w:ins>
      <w:r w:rsidRPr="007E194E">
        <w:rPr>
          <w:rStyle w:val="fontstyle01"/>
          <w:rFonts w:asciiTheme="minorHAnsi" w:hAnsiTheme="minorHAnsi"/>
          <w:color w:val="auto"/>
          <w:sz w:val="28"/>
          <w:szCs w:val="28"/>
          <w:highlight w:val="cyan"/>
        </w:rPr>
        <w:t>survey</w:t>
      </w:r>
      <w:r w:rsidR="00424EF6" w:rsidRPr="007E194E">
        <w:rPr>
          <w:rStyle w:val="fontstyle01"/>
          <w:rFonts w:asciiTheme="minorHAnsi" w:hAnsiTheme="minorHAnsi"/>
          <w:color w:val="auto"/>
          <w:sz w:val="28"/>
          <w:szCs w:val="28"/>
          <w:highlight w:val="cyan"/>
        </w:rPr>
        <w:t>s conducted by Canada and the USSR</w:t>
      </w:r>
      <w:ins w:id="259" w:author="DFO-MPO" w:date="2018-02-19T10:39:00Z">
        <w:r w:rsidR="009E2929">
          <w:rPr>
            <w:rStyle w:val="fontstyle01"/>
            <w:rFonts w:asciiTheme="minorHAnsi" w:hAnsiTheme="minorHAnsi"/>
            <w:color w:val="auto"/>
            <w:sz w:val="28"/>
            <w:szCs w:val="28"/>
            <w:highlight w:val="cyan"/>
          </w:rPr>
          <w:t xml:space="preserve"> and that their decline has indeed been real</w:t>
        </w:r>
      </w:ins>
      <w:r w:rsidR="00424EF6" w:rsidRPr="007E194E">
        <w:rPr>
          <w:rStyle w:val="fontstyle01"/>
          <w:rFonts w:asciiTheme="minorHAnsi" w:hAnsiTheme="minorHAnsi"/>
          <w:color w:val="auto"/>
          <w:sz w:val="28"/>
          <w:szCs w:val="28"/>
          <w:highlight w:val="cyan"/>
        </w:rPr>
        <w:t>.  N</w:t>
      </w:r>
      <w:r w:rsidRPr="007E194E">
        <w:rPr>
          <w:rStyle w:val="fontstyle01"/>
          <w:rFonts w:asciiTheme="minorHAnsi" w:hAnsiTheme="minorHAnsi"/>
          <w:color w:val="auto"/>
          <w:sz w:val="28"/>
          <w:szCs w:val="28"/>
          <w:highlight w:val="cyan"/>
        </w:rPr>
        <w:t xml:space="preserve">either </w:t>
      </w:r>
      <w:r w:rsidR="00424EF6" w:rsidRPr="007E194E">
        <w:rPr>
          <w:rStyle w:val="fontstyle01"/>
          <w:rFonts w:asciiTheme="minorHAnsi" w:hAnsiTheme="minorHAnsi"/>
          <w:color w:val="auto"/>
          <w:sz w:val="28"/>
          <w:szCs w:val="28"/>
          <w:highlight w:val="cyan"/>
        </w:rPr>
        <w:t xml:space="preserve">would </w:t>
      </w:r>
      <w:ins w:id="260" w:author="DFO-MPO" w:date="2018-02-19T10:40:00Z">
        <w:r w:rsidR="009E2929">
          <w:rPr>
            <w:rStyle w:val="fontstyle01"/>
            <w:rFonts w:asciiTheme="minorHAnsi" w:hAnsiTheme="minorHAnsi"/>
            <w:color w:val="auto"/>
            <w:sz w:val="28"/>
            <w:szCs w:val="28"/>
            <w:highlight w:val="cyan"/>
          </w:rPr>
          <w:t xml:space="preserve">a delay in migration timing </w:t>
        </w:r>
      </w:ins>
      <w:del w:id="261" w:author="DFO-MPO" w:date="2018-02-19T10:40:00Z">
        <w:r w:rsidRPr="007E194E" w:rsidDel="009E2929">
          <w:rPr>
            <w:rStyle w:val="fontstyle01"/>
            <w:rFonts w:asciiTheme="minorHAnsi" w:hAnsiTheme="minorHAnsi"/>
            <w:color w:val="auto"/>
            <w:sz w:val="28"/>
            <w:szCs w:val="28"/>
            <w:highlight w:val="cyan"/>
          </w:rPr>
          <w:delText xml:space="preserve">it </w:delText>
        </w:r>
      </w:del>
      <w:r w:rsidR="00BC2AC9" w:rsidRPr="007E194E">
        <w:rPr>
          <w:rStyle w:val="fontstyle01"/>
          <w:rFonts w:asciiTheme="minorHAnsi" w:hAnsiTheme="minorHAnsi"/>
          <w:color w:val="auto"/>
          <w:sz w:val="28"/>
          <w:szCs w:val="28"/>
          <w:highlight w:val="cyan"/>
        </w:rPr>
        <w:t xml:space="preserve">explain the </w:t>
      </w:r>
      <w:r w:rsidR="00424EF6" w:rsidRPr="007E194E">
        <w:rPr>
          <w:rStyle w:val="fontstyle01"/>
          <w:rFonts w:asciiTheme="minorHAnsi" w:hAnsiTheme="minorHAnsi"/>
          <w:color w:val="auto"/>
          <w:sz w:val="28"/>
          <w:szCs w:val="28"/>
          <w:highlight w:val="cyan"/>
        </w:rPr>
        <w:t xml:space="preserve">coincidental </w:t>
      </w:r>
      <w:r w:rsidR="00BC2AC9" w:rsidRPr="007E194E">
        <w:rPr>
          <w:rStyle w:val="fontstyle01"/>
          <w:rFonts w:asciiTheme="minorHAnsi" w:hAnsiTheme="minorHAnsi"/>
          <w:color w:val="auto"/>
          <w:sz w:val="28"/>
          <w:szCs w:val="28"/>
          <w:highlight w:val="cyan"/>
        </w:rPr>
        <w:t xml:space="preserve">sudden decline of capelin </w:t>
      </w:r>
      <w:r w:rsidR="005D5C96" w:rsidRPr="007E194E">
        <w:rPr>
          <w:rStyle w:val="fontstyle01"/>
          <w:rFonts w:asciiTheme="minorHAnsi" w:hAnsiTheme="minorHAnsi"/>
          <w:color w:val="auto"/>
          <w:sz w:val="28"/>
          <w:szCs w:val="28"/>
          <w:highlight w:val="cyan"/>
        </w:rPr>
        <w:t xml:space="preserve">in </w:t>
      </w:r>
      <w:r w:rsidR="00BC2AC9" w:rsidRPr="007E194E">
        <w:rPr>
          <w:rStyle w:val="fontstyle01"/>
          <w:rFonts w:asciiTheme="minorHAnsi" w:hAnsiTheme="minorHAnsi"/>
          <w:color w:val="auto"/>
          <w:sz w:val="28"/>
          <w:szCs w:val="28"/>
          <w:highlight w:val="cyan"/>
        </w:rPr>
        <w:t>the fall acoustic survey</w:t>
      </w:r>
      <w:r w:rsidR="00424EF6" w:rsidRPr="007E194E">
        <w:rPr>
          <w:rStyle w:val="fontstyle01"/>
          <w:rFonts w:asciiTheme="minorHAnsi" w:hAnsiTheme="minorHAnsi"/>
          <w:color w:val="auto"/>
          <w:sz w:val="28"/>
          <w:szCs w:val="28"/>
          <w:highlight w:val="cyan"/>
        </w:rPr>
        <w:t>s</w:t>
      </w:r>
      <w:r w:rsidR="00BC2AC9" w:rsidRPr="007E194E">
        <w:rPr>
          <w:rStyle w:val="fontstyle01"/>
          <w:rFonts w:asciiTheme="minorHAnsi" w:hAnsiTheme="minorHAnsi"/>
          <w:color w:val="auto"/>
          <w:sz w:val="28"/>
          <w:szCs w:val="28"/>
          <w:highlight w:val="cyan"/>
        </w:rPr>
        <w:t xml:space="preserve"> which </w:t>
      </w:r>
      <w:r w:rsidR="00002E26" w:rsidRPr="007E194E">
        <w:rPr>
          <w:rStyle w:val="fontstyle01"/>
          <w:rFonts w:asciiTheme="minorHAnsi" w:hAnsiTheme="minorHAnsi"/>
          <w:color w:val="auto"/>
          <w:sz w:val="28"/>
          <w:szCs w:val="28"/>
          <w:highlight w:val="cyan"/>
        </w:rPr>
        <w:t>first occur</w:t>
      </w:r>
      <w:r w:rsidR="005D5C96" w:rsidRPr="007E194E">
        <w:rPr>
          <w:rStyle w:val="fontstyle01"/>
          <w:rFonts w:asciiTheme="minorHAnsi" w:hAnsiTheme="minorHAnsi"/>
          <w:color w:val="auto"/>
          <w:sz w:val="28"/>
          <w:szCs w:val="28"/>
          <w:highlight w:val="cyan"/>
        </w:rPr>
        <w:t>r</w:t>
      </w:r>
      <w:r w:rsidR="00BC2AC9" w:rsidRPr="007E194E">
        <w:rPr>
          <w:rStyle w:val="fontstyle01"/>
          <w:rFonts w:asciiTheme="minorHAnsi" w:hAnsiTheme="minorHAnsi"/>
          <w:color w:val="auto"/>
          <w:sz w:val="28"/>
          <w:szCs w:val="28"/>
          <w:highlight w:val="cyan"/>
        </w:rPr>
        <w:t>ed in 1990, a year when spawning timing was normal</w:t>
      </w:r>
      <w:r w:rsidR="00424EF6" w:rsidRPr="007E194E">
        <w:rPr>
          <w:rStyle w:val="fontstyle01"/>
          <w:rFonts w:asciiTheme="minorHAnsi" w:hAnsiTheme="minorHAnsi"/>
          <w:color w:val="auto"/>
          <w:sz w:val="28"/>
          <w:szCs w:val="28"/>
          <w:highlight w:val="cyan"/>
        </w:rPr>
        <w:t xml:space="preserve"> (</w:t>
      </w:r>
      <w:r w:rsidR="00B233BE" w:rsidRPr="007E194E">
        <w:rPr>
          <w:rStyle w:val="fontstyle01"/>
          <w:rFonts w:asciiTheme="minorHAnsi" w:hAnsiTheme="minorHAnsi"/>
          <w:color w:val="auto"/>
          <w:sz w:val="28"/>
          <w:szCs w:val="28"/>
          <w:highlight w:val="cyan"/>
        </w:rPr>
        <w:t>Fig FM-4</w:t>
      </w:r>
      <w:r w:rsidR="00424EF6" w:rsidRPr="007E194E">
        <w:rPr>
          <w:rStyle w:val="fontstyle01"/>
          <w:rFonts w:asciiTheme="minorHAnsi" w:hAnsiTheme="minorHAnsi"/>
          <w:color w:val="auto"/>
          <w:sz w:val="28"/>
          <w:szCs w:val="28"/>
          <w:highlight w:val="cyan"/>
        </w:rPr>
        <w:t>)</w:t>
      </w:r>
      <w:r w:rsidR="00BC2AC9" w:rsidRPr="007E194E">
        <w:rPr>
          <w:rStyle w:val="fontstyle01"/>
          <w:rFonts w:asciiTheme="minorHAnsi" w:hAnsiTheme="minorHAnsi"/>
          <w:color w:val="auto"/>
          <w:sz w:val="28"/>
          <w:szCs w:val="28"/>
          <w:highlight w:val="cyan"/>
        </w:rPr>
        <w:t xml:space="preserve">.  </w:t>
      </w:r>
      <w:commentRangeEnd w:id="234"/>
      <w:r w:rsidR="00F971ED" w:rsidRPr="007E194E">
        <w:rPr>
          <w:rStyle w:val="CommentReference"/>
          <w:highlight w:val="cyan"/>
        </w:rPr>
        <w:commentReference w:id="234"/>
      </w:r>
    </w:p>
    <w:p w:rsidR="00B40ACD" w:rsidRDefault="002036A3">
      <w:pPr>
        <w:rPr>
          <w:ins w:id="262" w:author="DFO-MPO" w:date="2018-02-13T14:39:00Z"/>
          <w:rStyle w:val="fontstyle01"/>
          <w:rFonts w:asciiTheme="minorHAnsi" w:hAnsiTheme="minorHAnsi"/>
          <w:sz w:val="28"/>
          <w:szCs w:val="28"/>
        </w:rPr>
      </w:pPr>
      <w:r>
        <w:rPr>
          <w:rStyle w:val="fontstyle01"/>
          <w:rFonts w:asciiTheme="minorHAnsi" w:hAnsiTheme="minorHAnsi"/>
          <w:sz w:val="28"/>
          <w:szCs w:val="28"/>
        </w:rPr>
        <w:t xml:space="preserve">Changes in capelin </w:t>
      </w:r>
      <w:ins w:id="263" w:author="DFO-MPO" w:date="2018-02-13T14:13:00Z">
        <w:r w:rsidR="00F971ED">
          <w:rPr>
            <w:rStyle w:val="fontstyle01"/>
            <w:rFonts w:asciiTheme="minorHAnsi" w:hAnsiTheme="minorHAnsi"/>
            <w:sz w:val="28"/>
            <w:szCs w:val="28"/>
          </w:rPr>
          <w:t xml:space="preserve">spatial </w:t>
        </w:r>
      </w:ins>
      <w:r>
        <w:rPr>
          <w:rStyle w:val="fontstyle01"/>
          <w:rFonts w:asciiTheme="minorHAnsi" w:hAnsiTheme="minorHAnsi"/>
          <w:sz w:val="28"/>
          <w:szCs w:val="28"/>
        </w:rPr>
        <w:t>distribution have been documented to occur in tandem with changes in stock abundance and environmental conditions in both Iceland and Barents Sea capelin stocks (</w:t>
      </w:r>
      <w:proofErr w:type="spellStart"/>
      <w:r>
        <w:rPr>
          <w:rStyle w:val="fontstyle01"/>
          <w:rFonts w:asciiTheme="minorHAnsi" w:hAnsiTheme="minorHAnsi"/>
          <w:sz w:val="28"/>
          <w:szCs w:val="28"/>
        </w:rPr>
        <w:t>Carscadden</w:t>
      </w:r>
      <w:proofErr w:type="spellEnd"/>
      <w:r w:rsidR="00E431B0">
        <w:rPr>
          <w:rStyle w:val="fontstyle01"/>
          <w:rFonts w:asciiTheme="minorHAnsi" w:hAnsiTheme="minorHAnsi"/>
          <w:sz w:val="28"/>
          <w:szCs w:val="28"/>
        </w:rPr>
        <w:t xml:space="preserve"> et al</w:t>
      </w:r>
      <w:r>
        <w:rPr>
          <w:rStyle w:val="fontstyle01"/>
          <w:rFonts w:asciiTheme="minorHAnsi" w:hAnsiTheme="minorHAnsi"/>
          <w:sz w:val="28"/>
          <w:szCs w:val="28"/>
        </w:rPr>
        <w:t xml:space="preserve"> 2013</w:t>
      </w:r>
      <w:r w:rsidR="00D42C56">
        <w:rPr>
          <w:rStyle w:val="fontstyle01"/>
          <w:rFonts w:asciiTheme="minorHAnsi" w:hAnsiTheme="minorHAnsi"/>
          <w:sz w:val="28"/>
          <w:szCs w:val="28"/>
        </w:rPr>
        <w:t>).</w:t>
      </w:r>
      <w:r>
        <w:rPr>
          <w:rStyle w:val="fontstyle01"/>
          <w:rFonts w:asciiTheme="minorHAnsi" w:hAnsiTheme="minorHAnsi"/>
          <w:sz w:val="28"/>
          <w:szCs w:val="28"/>
        </w:rPr>
        <w:t xml:space="preserve"> These changes are best documented for the fall feeding period</w:t>
      </w:r>
      <w:ins w:id="264" w:author="DFO-MPO" w:date="2018-02-13T12:33:00Z">
        <w:r w:rsidR="0040135B">
          <w:rPr>
            <w:rStyle w:val="fontstyle01"/>
            <w:rFonts w:asciiTheme="minorHAnsi" w:hAnsiTheme="minorHAnsi"/>
            <w:sz w:val="28"/>
            <w:szCs w:val="28"/>
          </w:rPr>
          <w:t>s</w:t>
        </w:r>
      </w:ins>
      <w:r w:rsidR="00D42C56" w:rsidRPr="00D42C56">
        <w:rPr>
          <w:rStyle w:val="fontstyle01"/>
          <w:rFonts w:asciiTheme="minorHAnsi" w:hAnsiTheme="minorHAnsi"/>
          <w:sz w:val="28"/>
          <w:szCs w:val="28"/>
        </w:rPr>
        <w:t xml:space="preserve"> </w:t>
      </w:r>
      <w:r w:rsidR="00E431B0">
        <w:rPr>
          <w:rStyle w:val="fontstyle01"/>
          <w:rFonts w:asciiTheme="minorHAnsi" w:hAnsiTheme="minorHAnsi"/>
          <w:sz w:val="28"/>
          <w:szCs w:val="28"/>
        </w:rPr>
        <w:t xml:space="preserve">of these stocks </w:t>
      </w:r>
      <w:r w:rsidR="00D42C56">
        <w:rPr>
          <w:rStyle w:val="fontstyle01"/>
          <w:rFonts w:asciiTheme="minorHAnsi" w:hAnsiTheme="minorHAnsi"/>
          <w:sz w:val="28"/>
          <w:szCs w:val="28"/>
        </w:rPr>
        <w:t>(</w:t>
      </w:r>
      <w:proofErr w:type="spellStart"/>
      <w:r w:rsidR="00D42C56">
        <w:rPr>
          <w:rStyle w:val="fontstyle01"/>
          <w:rFonts w:asciiTheme="minorHAnsi" w:hAnsiTheme="minorHAnsi"/>
          <w:sz w:val="28"/>
          <w:szCs w:val="28"/>
        </w:rPr>
        <w:t>Ingvaldsen</w:t>
      </w:r>
      <w:proofErr w:type="spellEnd"/>
      <w:r w:rsidR="00D42C56">
        <w:rPr>
          <w:rStyle w:val="fontstyle01"/>
          <w:rFonts w:asciiTheme="minorHAnsi" w:hAnsiTheme="minorHAnsi"/>
          <w:sz w:val="28"/>
          <w:szCs w:val="28"/>
        </w:rPr>
        <w:t xml:space="preserve"> and </w:t>
      </w:r>
      <w:proofErr w:type="spellStart"/>
      <w:r w:rsidR="00D42C56">
        <w:rPr>
          <w:rStyle w:val="fontstyle01"/>
          <w:rFonts w:asciiTheme="minorHAnsi" w:hAnsiTheme="minorHAnsi"/>
          <w:sz w:val="28"/>
          <w:szCs w:val="28"/>
        </w:rPr>
        <w:t>Gjoesater</w:t>
      </w:r>
      <w:proofErr w:type="spellEnd"/>
      <w:r w:rsidR="00D42C56">
        <w:rPr>
          <w:rStyle w:val="fontstyle01"/>
          <w:rFonts w:asciiTheme="minorHAnsi" w:hAnsiTheme="minorHAnsi"/>
          <w:sz w:val="28"/>
          <w:szCs w:val="28"/>
        </w:rPr>
        <w:t xml:space="preserve"> 2013)</w:t>
      </w:r>
      <w:ins w:id="265" w:author="DFO-MPO" w:date="2018-02-13T12:34:00Z">
        <w:r w:rsidR="0040135B">
          <w:rPr>
            <w:rStyle w:val="fontstyle01"/>
            <w:rFonts w:asciiTheme="minorHAnsi" w:hAnsiTheme="minorHAnsi"/>
            <w:sz w:val="28"/>
            <w:szCs w:val="28"/>
          </w:rPr>
          <w:t xml:space="preserve">.  </w:t>
        </w:r>
      </w:ins>
      <w:del w:id="266" w:author="DFO-MPO" w:date="2018-02-13T12:34:00Z">
        <w:r w:rsidR="00E431B0" w:rsidDel="0040135B">
          <w:rPr>
            <w:rStyle w:val="fontstyle01"/>
            <w:rFonts w:asciiTheme="minorHAnsi" w:hAnsiTheme="minorHAnsi"/>
            <w:sz w:val="28"/>
            <w:szCs w:val="28"/>
          </w:rPr>
          <w:delText xml:space="preserve"> although</w:delText>
        </w:r>
      </w:del>
      <w:r w:rsidR="00E431B0">
        <w:rPr>
          <w:rStyle w:val="fontstyle01"/>
          <w:rFonts w:asciiTheme="minorHAnsi" w:hAnsiTheme="minorHAnsi"/>
          <w:sz w:val="28"/>
          <w:szCs w:val="28"/>
        </w:rPr>
        <w:t xml:space="preserve"> </w:t>
      </w:r>
      <w:r w:rsidR="000F6BA0">
        <w:rPr>
          <w:rStyle w:val="fontstyle01"/>
          <w:rFonts w:asciiTheme="minorHAnsi" w:hAnsiTheme="minorHAnsi"/>
          <w:sz w:val="28"/>
          <w:szCs w:val="28"/>
        </w:rPr>
        <w:t xml:space="preserve">Icelandic capelin feeding north of Iceland </w:t>
      </w:r>
      <w:r w:rsidR="00E431B0">
        <w:rPr>
          <w:rStyle w:val="fontstyle01"/>
          <w:rFonts w:asciiTheme="minorHAnsi" w:hAnsiTheme="minorHAnsi"/>
          <w:sz w:val="28"/>
          <w:szCs w:val="28"/>
        </w:rPr>
        <w:t xml:space="preserve">have been </w:t>
      </w:r>
      <w:r w:rsidR="000F6BA0">
        <w:rPr>
          <w:rStyle w:val="fontstyle01"/>
          <w:rFonts w:asciiTheme="minorHAnsi" w:hAnsiTheme="minorHAnsi"/>
          <w:sz w:val="28"/>
          <w:szCs w:val="28"/>
        </w:rPr>
        <w:t xml:space="preserve">documented to use a route passing on the eastern side of the island </w:t>
      </w:r>
      <w:ins w:id="267" w:author="DFO-MPO" w:date="2018-02-19T10:41:00Z">
        <w:r w:rsidR="009E2929">
          <w:rPr>
            <w:rStyle w:val="fontstyle01"/>
            <w:rFonts w:asciiTheme="minorHAnsi" w:hAnsiTheme="minorHAnsi"/>
            <w:sz w:val="28"/>
            <w:szCs w:val="28"/>
          </w:rPr>
          <w:t xml:space="preserve">in </w:t>
        </w:r>
      </w:ins>
      <w:r w:rsidR="000F6BA0">
        <w:rPr>
          <w:rStyle w:val="fontstyle01"/>
          <w:rFonts w:asciiTheme="minorHAnsi" w:hAnsiTheme="minorHAnsi"/>
          <w:sz w:val="28"/>
          <w:szCs w:val="28"/>
        </w:rPr>
        <w:t xml:space="preserve">most years, but </w:t>
      </w:r>
      <w:ins w:id="268" w:author="DFO-MPO" w:date="2018-02-13T13:36:00Z">
        <w:r w:rsidR="00505C54">
          <w:rPr>
            <w:rStyle w:val="fontstyle01"/>
            <w:rFonts w:asciiTheme="minorHAnsi" w:hAnsiTheme="minorHAnsi"/>
            <w:sz w:val="28"/>
            <w:szCs w:val="28"/>
          </w:rPr>
          <w:t xml:space="preserve">will </w:t>
        </w:r>
      </w:ins>
      <w:r w:rsidR="00430D91">
        <w:rPr>
          <w:rStyle w:val="fontstyle01"/>
          <w:rFonts w:asciiTheme="minorHAnsi" w:hAnsiTheme="minorHAnsi"/>
          <w:sz w:val="28"/>
          <w:szCs w:val="28"/>
        </w:rPr>
        <w:t>occasionally</w:t>
      </w:r>
      <w:r w:rsidR="000F6BA0">
        <w:rPr>
          <w:rStyle w:val="fontstyle01"/>
          <w:rFonts w:asciiTheme="minorHAnsi" w:hAnsiTheme="minorHAnsi"/>
          <w:sz w:val="28"/>
          <w:szCs w:val="28"/>
        </w:rPr>
        <w:t xml:space="preserve"> pass</w:t>
      </w:r>
      <w:del w:id="269" w:author="DFO-MPO" w:date="2018-02-13T13:36:00Z">
        <w:r w:rsidR="000F6BA0" w:rsidDel="00505C54">
          <w:rPr>
            <w:rStyle w:val="fontstyle01"/>
            <w:rFonts w:asciiTheme="minorHAnsi" w:hAnsiTheme="minorHAnsi"/>
            <w:sz w:val="28"/>
            <w:szCs w:val="28"/>
          </w:rPr>
          <w:delText>ing</w:delText>
        </w:r>
      </w:del>
      <w:r w:rsidR="000F6BA0">
        <w:rPr>
          <w:rStyle w:val="fontstyle01"/>
          <w:rFonts w:asciiTheme="minorHAnsi" w:hAnsiTheme="minorHAnsi"/>
          <w:sz w:val="28"/>
          <w:szCs w:val="28"/>
        </w:rPr>
        <w:t xml:space="preserve"> on the western side </w:t>
      </w:r>
      <w:ins w:id="270" w:author="DFO-MPO" w:date="2018-02-13T13:37:00Z">
        <w:r w:rsidR="00505C54">
          <w:rPr>
            <w:rStyle w:val="fontstyle01"/>
            <w:rFonts w:asciiTheme="minorHAnsi" w:hAnsiTheme="minorHAnsi"/>
            <w:sz w:val="28"/>
            <w:szCs w:val="28"/>
          </w:rPr>
          <w:t xml:space="preserve">of the island; </w:t>
        </w:r>
      </w:ins>
      <w:r w:rsidR="000F6BA0">
        <w:rPr>
          <w:rStyle w:val="fontstyle01"/>
          <w:rFonts w:asciiTheme="minorHAnsi" w:hAnsiTheme="minorHAnsi"/>
          <w:sz w:val="28"/>
          <w:szCs w:val="28"/>
        </w:rPr>
        <w:t xml:space="preserve">in </w:t>
      </w:r>
      <w:r w:rsidR="00E431B0">
        <w:rPr>
          <w:rStyle w:val="fontstyle01"/>
          <w:rFonts w:asciiTheme="minorHAnsi" w:hAnsiTheme="minorHAnsi"/>
          <w:sz w:val="28"/>
          <w:szCs w:val="28"/>
        </w:rPr>
        <w:t xml:space="preserve">both </w:t>
      </w:r>
      <w:r w:rsidR="000F6BA0">
        <w:rPr>
          <w:rStyle w:val="fontstyle01"/>
          <w:rFonts w:asciiTheme="minorHAnsi" w:hAnsiTheme="minorHAnsi"/>
          <w:sz w:val="28"/>
          <w:szCs w:val="28"/>
        </w:rPr>
        <w:t xml:space="preserve">cases </w:t>
      </w:r>
      <w:r w:rsidR="00E431B0">
        <w:rPr>
          <w:rStyle w:val="fontstyle01"/>
          <w:rFonts w:asciiTheme="minorHAnsi" w:hAnsiTheme="minorHAnsi"/>
          <w:sz w:val="28"/>
          <w:szCs w:val="28"/>
        </w:rPr>
        <w:t>following bathymetric and temperature profiles</w:t>
      </w:r>
      <w:r w:rsidR="00430D91">
        <w:rPr>
          <w:rStyle w:val="fontstyle01"/>
          <w:rFonts w:asciiTheme="minorHAnsi" w:hAnsiTheme="minorHAnsi"/>
          <w:sz w:val="28"/>
          <w:szCs w:val="28"/>
        </w:rPr>
        <w:t xml:space="preserve"> while minimizing predation by cod (</w:t>
      </w:r>
      <w:proofErr w:type="spellStart"/>
      <w:r w:rsidR="00430D91">
        <w:rPr>
          <w:rStyle w:val="fontstyle01"/>
          <w:rFonts w:asciiTheme="minorHAnsi" w:hAnsiTheme="minorHAnsi"/>
          <w:sz w:val="28"/>
          <w:szCs w:val="28"/>
          <w:highlight w:val="yellow"/>
        </w:rPr>
        <w:t>Olafsdottir</w:t>
      </w:r>
      <w:proofErr w:type="spellEnd"/>
      <w:r w:rsidR="00430D91">
        <w:rPr>
          <w:rStyle w:val="fontstyle01"/>
          <w:rFonts w:asciiTheme="minorHAnsi" w:hAnsiTheme="minorHAnsi"/>
          <w:sz w:val="28"/>
          <w:szCs w:val="28"/>
          <w:highlight w:val="yellow"/>
        </w:rPr>
        <w:t xml:space="preserve"> and Rose 201</w:t>
      </w:r>
      <w:r w:rsidR="00430D91">
        <w:rPr>
          <w:rStyle w:val="fontstyle01"/>
          <w:rFonts w:asciiTheme="minorHAnsi" w:hAnsiTheme="minorHAnsi"/>
          <w:sz w:val="28"/>
          <w:szCs w:val="28"/>
        </w:rPr>
        <w:t>2</w:t>
      </w:r>
      <w:commentRangeStart w:id="271"/>
      <w:r w:rsidR="00430D91">
        <w:rPr>
          <w:rStyle w:val="fontstyle01"/>
          <w:rFonts w:asciiTheme="minorHAnsi" w:hAnsiTheme="minorHAnsi"/>
          <w:sz w:val="28"/>
          <w:szCs w:val="28"/>
        </w:rPr>
        <w:t>)</w:t>
      </w:r>
      <w:r w:rsidR="00E431B0">
        <w:rPr>
          <w:rStyle w:val="fontstyle01"/>
          <w:rFonts w:asciiTheme="minorHAnsi" w:hAnsiTheme="minorHAnsi"/>
          <w:sz w:val="28"/>
          <w:szCs w:val="28"/>
        </w:rPr>
        <w:t xml:space="preserve">. </w:t>
      </w:r>
      <w:r w:rsidR="00430D91">
        <w:rPr>
          <w:rStyle w:val="fontstyle01"/>
          <w:rFonts w:asciiTheme="minorHAnsi" w:hAnsiTheme="minorHAnsi"/>
          <w:sz w:val="28"/>
          <w:szCs w:val="28"/>
        </w:rPr>
        <w:t xml:space="preserve"> In neither of these cases </w:t>
      </w:r>
      <w:commentRangeEnd w:id="271"/>
      <w:r w:rsidR="00505C54">
        <w:rPr>
          <w:rStyle w:val="CommentReference"/>
        </w:rPr>
        <w:commentReference w:id="271"/>
      </w:r>
      <w:r w:rsidR="00430D91">
        <w:rPr>
          <w:rStyle w:val="fontstyle01"/>
          <w:rFonts w:asciiTheme="minorHAnsi" w:hAnsiTheme="minorHAnsi"/>
          <w:sz w:val="28"/>
          <w:szCs w:val="28"/>
        </w:rPr>
        <w:t xml:space="preserve">have these </w:t>
      </w:r>
      <w:r w:rsidR="005140BC">
        <w:rPr>
          <w:rStyle w:val="fontstyle01"/>
          <w:rFonts w:asciiTheme="minorHAnsi" w:hAnsiTheme="minorHAnsi"/>
          <w:sz w:val="28"/>
          <w:szCs w:val="28"/>
        </w:rPr>
        <w:t xml:space="preserve">oceanic </w:t>
      </w:r>
      <w:r w:rsidR="00430D91">
        <w:rPr>
          <w:rStyle w:val="fontstyle01"/>
          <w:rFonts w:asciiTheme="minorHAnsi" w:hAnsiTheme="minorHAnsi"/>
          <w:sz w:val="28"/>
          <w:szCs w:val="28"/>
        </w:rPr>
        <w:t xml:space="preserve">migratory </w:t>
      </w:r>
      <w:r w:rsidR="005140BC">
        <w:rPr>
          <w:rStyle w:val="fontstyle01"/>
          <w:rFonts w:asciiTheme="minorHAnsi" w:hAnsiTheme="minorHAnsi"/>
          <w:sz w:val="28"/>
          <w:szCs w:val="28"/>
        </w:rPr>
        <w:t xml:space="preserve">stocks </w:t>
      </w:r>
      <w:r w:rsidR="00430D91">
        <w:rPr>
          <w:rStyle w:val="fontstyle01"/>
          <w:rFonts w:asciiTheme="minorHAnsi" w:hAnsiTheme="minorHAnsi"/>
          <w:sz w:val="28"/>
          <w:szCs w:val="28"/>
        </w:rPr>
        <w:t>been known to fail to conduct a feeding migration post spawning (</w:t>
      </w:r>
      <w:proofErr w:type="spellStart"/>
      <w:r w:rsidR="00430D91" w:rsidRPr="00430D91">
        <w:rPr>
          <w:rStyle w:val="fontstyle01"/>
          <w:rFonts w:asciiTheme="minorHAnsi" w:hAnsiTheme="minorHAnsi"/>
          <w:sz w:val="28"/>
          <w:szCs w:val="28"/>
          <w:highlight w:val="yellow"/>
        </w:rPr>
        <w:t>Carsacdden</w:t>
      </w:r>
      <w:proofErr w:type="spellEnd"/>
      <w:r w:rsidR="005140BC">
        <w:rPr>
          <w:rStyle w:val="fontstyle01"/>
          <w:rFonts w:asciiTheme="minorHAnsi" w:hAnsiTheme="minorHAnsi"/>
          <w:sz w:val="28"/>
          <w:szCs w:val="28"/>
          <w:highlight w:val="yellow"/>
        </w:rPr>
        <w:t xml:space="preserve"> et al 2013</w:t>
      </w:r>
      <w:r w:rsidR="00430D91" w:rsidRPr="00430D91">
        <w:rPr>
          <w:rStyle w:val="fontstyle01"/>
          <w:rFonts w:asciiTheme="minorHAnsi" w:hAnsiTheme="minorHAnsi"/>
          <w:sz w:val="28"/>
          <w:szCs w:val="28"/>
          <w:highlight w:val="yellow"/>
        </w:rPr>
        <w:t>).</w:t>
      </w:r>
      <w:r w:rsidR="00430D91">
        <w:rPr>
          <w:rStyle w:val="fontstyle01"/>
          <w:rFonts w:asciiTheme="minorHAnsi" w:hAnsiTheme="minorHAnsi"/>
          <w:sz w:val="28"/>
          <w:szCs w:val="28"/>
        </w:rPr>
        <w:t xml:space="preserve">   </w:t>
      </w:r>
    </w:p>
    <w:p w:rsidR="00214FFE" w:rsidRDefault="00430D91">
      <w:pPr>
        <w:rPr>
          <w:ins w:id="272" w:author="DFO-MPO" w:date="2018-02-15T17:35:00Z"/>
          <w:rStyle w:val="fontstyle01"/>
          <w:rFonts w:asciiTheme="minorHAnsi" w:hAnsiTheme="minorHAnsi"/>
          <w:sz w:val="28"/>
          <w:szCs w:val="28"/>
        </w:rPr>
      </w:pPr>
      <w:r>
        <w:rPr>
          <w:rStyle w:val="fontstyle01"/>
          <w:rFonts w:asciiTheme="minorHAnsi" w:hAnsiTheme="minorHAnsi"/>
          <w:sz w:val="28"/>
          <w:szCs w:val="28"/>
        </w:rPr>
        <w:t xml:space="preserve">Frank et al. have suggested that an alternate explanation of the capelin survey index collapse was an abrupt change in capelin migration patterns, with capelin remaining inshore year around.  </w:t>
      </w:r>
      <w:r w:rsidR="00380551">
        <w:rPr>
          <w:rStyle w:val="fontstyle01"/>
          <w:rFonts w:asciiTheme="minorHAnsi" w:hAnsiTheme="minorHAnsi"/>
          <w:sz w:val="28"/>
          <w:szCs w:val="28"/>
        </w:rPr>
        <w:t xml:space="preserve">As evidence for this hypothesis they point </w:t>
      </w:r>
      <w:proofErr w:type="gramStart"/>
      <w:r w:rsidR="00380551">
        <w:rPr>
          <w:rStyle w:val="fontstyle01"/>
          <w:rFonts w:asciiTheme="minorHAnsi" w:hAnsiTheme="minorHAnsi"/>
          <w:sz w:val="28"/>
          <w:szCs w:val="28"/>
        </w:rPr>
        <w:t xml:space="preserve">to </w:t>
      </w:r>
      <w:ins w:id="273" w:author="DFO-MPO" w:date="2018-02-15T17:35:00Z">
        <w:r w:rsidR="006827A4">
          <w:rPr>
            <w:rStyle w:val="fontstyle01"/>
            <w:rFonts w:asciiTheme="minorHAnsi" w:hAnsiTheme="minorHAnsi"/>
            <w:sz w:val="28"/>
            <w:szCs w:val="28"/>
          </w:rPr>
          <w:t xml:space="preserve">a </w:t>
        </w:r>
      </w:ins>
      <w:r w:rsidR="00380551">
        <w:rPr>
          <w:rStyle w:val="fontstyle01"/>
          <w:rFonts w:asciiTheme="minorHAnsi" w:hAnsiTheme="minorHAnsi"/>
          <w:sz w:val="28"/>
          <w:szCs w:val="28"/>
        </w:rPr>
        <w:t>westerly, inshore shifts</w:t>
      </w:r>
      <w:proofErr w:type="gramEnd"/>
      <w:r w:rsidR="00380551">
        <w:rPr>
          <w:rStyle w:val="fontstyle01"/>
          <w:rFonts w:asciiTheme="minorHAnsi" w:hAnsiTheme="minorHAnsi"/>
          <w:sz w:val="28"/>
          <w:szCs w:val="28"/>
        </w:rPr>
        <w:t xml:space="preserve"> in the center of concentration as calculated from the fall bottom trawl surveys between the 1996-2010 period relative to 1985-1995</w:t>
      </w:r>
      <w:del w:id="274" w:author="DFO-MPO" w:date="2018-02-13T13:38:00Z">
        <w:r w:rsidR="00380551" w:rsidDel="00505C54">
          <w:rPr>
            <w:rStyle w:val="fontstyle01"/>
            <w:rFonts w:asciiTheme="minorHAnsi" w:hAnsiTheme="minorHAnsi"/>
            <w:sz w:val="28"/>
            <w:szCs w:val="28"/>
          </w:rPr>
          <w:delText xml:space="preserve">  </w:delText>
        </w:r>
      </w:del>
      <w:r w:rsidR="00380551">
        <w:rPr>
          <w:rStyle w:val="fontstyle01"/>
          <w:rFonts w:asciiTheme="minorHAnsi" w:hAnsiTheme="minorHAnsi"/>
          <w:sz w:val="28"/>
          <w:szCs w:val="28"/>
        </w:rPr>
        <w:t xml:space="preserve">.  </w:t>
      </w:r>
      <w:r w:rsidR="00380551">
        <w:rPr>
          <w:rStyle w:val="fontstyle01"/>
          <w:rFonts w:asciiTheme="minorHAnsi" w:hAnsiTheme="minorHAnsi"/>
          <w:sz w:val="28"/>
          <w:szCs w:val="28"/>
        </w:rPr>
        <w:lastRenderedPageBreak/>
        <w:t xml:space="preserve">However their own annual mappings demonstrate the high degree of </w:t>
      </w:r>
      <w:proofErr w:type="spellStart"/>
      <w:r w:rsidR="00380551">
        <w:rPr>
          <w:rStyle w:val="fontstyle01"/>
          <w:rFonts w:asciiTheme="minorHAnsi" w:hAnsiTheme="minorHAnsi"/>
          <w:sz w:val="28"/>
          <w:szCs w:val="28"/>
        </w:rPr>
        <w:t>interannual</w:t>
      </w:r>
      <w:proofErr w:type="spellEnd"/>
      <w:r w:rsidR="00380551">
        <w:rPr>
          <w:rStyle w:val="fontstyle01"/>
          <w:rFonts w:asciiTheme="minorHAnsi" w:hAnsiTheme="minorHAnsi"/>
          <w:sz w:val="28"/>
          <w:szCs w:val="28"/>
        </w:rPr>
        <w:t xml:space="preserve"> variability within the earlier period of high acoustic abundance, with inshore distributions occurring in three of the years with the highest abundance index the following spring (1986-1988, Fig S2</w:t>
      </w:r>
      <w:r w:rsidR="00214FFE">
        <w:rPr>
          <w:rStyle w:val="fontstyle01"/>
          <w:rFonts w:asciiTheme="minorHAnsi" w:hAnsiTheme="minorHAnsi"/>
          <w:sz w:val="28"/>
          <w:szCs w:val="28"/>
        </w:rPr>
        <w:t xml:space="preserve"> Fran</w:t>
      </w:r>
      <w:r w:rsidR="005D450A">
        <w:rPr>
          <w:rStyle w:val="fontstyle01"/>
          <w:rFonts w:asciiTheme="minorHAnsi" w:hAnsiTheme="minorHAnsi"/>
          <w:sz w:val="28"/>
          <w:szCs w:val="28"/>
        </w:rPr>
        <w:t>k</w:t>
      </w:r>
      <w:r w:rsidR="00214FFE">
        <w:rPr>
          <w:rStyle w:val="fontstyle01"/>
          <w:rFonts w:asciiTheme="minorHAnsi" w:hAnsiTheme="minorHAnsi"/>
          <w:sz w:val="28"/>
          <w:szCs w:val="28"/>
        </w:rPr>
        <w:t xml:space="preserve"> et al</w:t>
      </w:r>
      <w:ins w:id="275" w:author="DFO-MPO" w:date="2018-02-13T14:11:00Z">
        <w:r w:rsidR="00F971ED">
          <w:rPr>
            <w:rStyle w:val="fontstyle01"/>
            <w:rFonts w:asciiTheme="minorHAnsi" w:hAnsiTheme="minorHAnsi"/>
            <w:sz w:val="28"/>
            <w:szCs w:val="28"/>
          </w:rPr>
          <w:t>. 2016</w:t>
        </w:r>
      </w:ins>
      <w:r w:rsidR="00380551">
        <w:rPr>
          <w:rStyle w:val="fontstyle01"/>
          <w:rFonts w:asciiTheme="minorHAnsi" w:hAnsiTheme="minorHAnsi"/>
          <w:sz w:val="28"/>
          <w:szCs w:val="28"/>
        </w:rPr>
        <w:t>)</w:t>
      </w:r>
      <w:r w:rsidR="00214FFE">
        <w:rPr>
          <w:rStyle w:val="fontstyle01"/>
          <w:rFonts w:asciiTheme="minorHAnsi" w:hAnsiTheme="minorHAnsi"/>
          <w:sz w:val="28"/>
          <w:szCs w:val="28"/>
        </w:rPr>
        <w:t xml:space="preserve">. </w:t>
      </w:r>
      <w:ins w:id="276" w:author="Regular, Paul" w:date="2018-02-25T13:32:00Z">
        <w:r w:rsidR="009F3365">
          <w:rPr>
            <w:rStyle w:val="fontstyle01"/>
            <w:rFonts w:asciiTheme="minorHAnsi" w:hAnsiTheme="minorHAnsi"/>
            <w:sz w:val="28"/>
            <w:szCs w:val="28"/>
          </w:rPr>
          <w:t xml:space="preserve">We revisited this analysis using the </w:t>
        </w:r>
      </w:ins>
      <w:ins w:id="277" w:author="Regular, Paul" w:date="2018-02-25T13:40:00Z">
        <w:r w:rsidR="001B6C44">
          <w:rPr>
            <w:rStyle w:val="fontstyle01"/>
            <w:rFonts w:asciiTheme="minorHAnsi" w:hAnsiTheme="minorHAnsi"/>
            <w:sz w:val="28"/>
            <w:szCs w:val="28"/>
          </w:rPr>
          <w:t xml:space="preserve">center of gravity </w:t>
        </w:r>
      </w:ins>
      <w:ins w:id="278" w:author="Regular, Paul" w:date="2018-02-25T13:32:00Z">
        <w:r w:rsidR="001B6C44">
          <w:rPr>
            <w:rStyle w:val="fontstyle01"/>
            <w:rFonts w:asciiTheme="minorHAnsi" w:hAnsiTheme="minorHAnsi"/>
            <w:sz w:val="28"/>
            <w:szCs w:val="28"/>
          </w:rPr>
          <w:t xml:space="preserve">approach </w:t>
        </w:r>
      </w:ins>
      <w:ins w:id="279" w:author="Regular, Paul" w:date="2018-02-25T13:40:00Z">
        <w:r w:rsidR="001B6C44">
          <w:rPr>
            <w:rStyle w:val="fontstyle01"/>
            <w:rFonts w:asciiTheme="minorHAnsi" w:hAnsiTheme="minorHAnsi"/>
            <w:sz w:val="28"/>
            <w:szCs w:val="28"/>
          </w:rPr>
          <w:t>described</w:t>
        </w:r>
      </w:ins>
      <w:ins w:id="280" w:author="Regular, Paul" w:date="2018-02-25T13:32:00Z">
        <w:r w:rsidR="009F3365">
          <w:rPr>
            <w:rStyle w:val="fontstyle01"/>
            <w:rFonts w:asciiTheme="minorHAnsi" w:hAnsiTheme="minorHAnsi"/>
            <w:sz w:val="28"/>
            <w:szCs w:val="28"/>
          </w:rPr>
          <w:t xml:space="preserve"> in Thorson et al. (</w:t>
        </w:r>
        <w:commentRangeStart w:id="281"/>
        <w:r w:rsidR="009F3365">
          <w:rPr>
            <w:rStyle w:val="fontstyle01"/>
            <w:rFonts w:asciiTheme="minorHAnsi" w:hAnsiTheme="minorHAnsi"/>
            <w:sz w:val="28"/>
            <w:szCs w:val="28"/>
          </w:rPr>
          <w:t>2016</w:t>
        </w:r>
        <w:commentRangeEnd w:id="281"/>
        <w:r w:rsidR="009F3365">
          <w:rPr>
            <w:rStyle w:val="CommentReference"/>
          </w:rPr>
          <w:commentReference w:id="281"/>
        </w:r>
        <w:r w:rsidR="009F3365">
          <w:rPr>
            <w:rStyle w:val="fontstyle01"/>
            <w:rFonts w:asciiTheme="minorHAnsi" w:hAnsiTheme="minorHAnsi"/>
            <w:sz w:val="28"/>
            <w:szCs w:val="28"/>
          </w:rPr>
          <w:t>).</w:t>
        </w:r>
      </w:ins>
      <w:ins w:id="282" w:author="Regular, Paul" w:date="2018-02-25T13:40:00Z">
        <w:r w:rsidR="001B6C44">
          <w:rPr>
            <w:rStyle w:val="fontstyle01"/>
            <w:rFonts w:asciiTheme="minorHAnsi" w:hAnsiTheme="minorHAnsi"/>
            <w:sz w:val="28"/>
            <w:szCs w:val="28"/>
          </w:rPr>
          <w:t xml:space="preserve"> </w:t>
        </w:r>
      </w:ins>
      <w:ins w:id="283" w:author="Regular, Paul" w:date="2018-02-25T13:41:00Z">
        <w:r w:rsidR="001B6C44">
          <w:rPr>
            <w:rStyle w:val="fontstyle01"/>
            <w:rFonts w:asciiTheme="minorHAnsi" w:hAnsiTheme="minorHAnsi"/>
            <w:sz w:val="28"/>
            <w:szCs w:val="28"/>
          </w:rPr>
          <w:t>Specifically</w:t>
        </w:r>
      </w:ins>
      <w:ins w:id="284" w:author="Regular, Paul" w:date="2018-02-25T13:43:00Z">
        <w:r w:rsidR="001B6C44">
          <w:rPr>
            <w:rStyle w:val="fontstyle01"/>
            <w:rFonts w:asciiTheme="minorHAnsi" w:hAnsiTheme="minorHAnsi"/>
            <w:sz w:val="28"/>
            <w:szCs w:val="28"/>
          </w:rPr>
          <w:t>,</w:t>
        </w:r>
      </w:ins>
      <w:ins w:id="285" w:author="Regular, Paul" w:date="2018-02-25T13:41:00Z">
        <w:r w:rsidR="001B6C44">
          <w:rPr>
            <w:rStyle w:val="fontstyle01"/>
            <w:rFonts w:asciiTheme="minorHAnsi" w:hAnsiTheme="minorHAnsi"/>
            <w:sz w:val="28"/>
            <w:szCs w:val="28"/>
          </w:rPr>
          <w:t xml:space="preserve"> we use</w:t>
        </w:r>
        <w:r w:rsidR="007B38F0">
          <w:rPr>
            <w:rStyle w:val="fontstyle01"/>
            <w:rFonts w:asciiTheme="minorHAnsi" w:hAnsiTheme="minorHAnsi"/>
            <w:sz w:val="28"/>
            <w:szCs w:val="28"/>
          </w:rPr>
          <w:t>d the VAST package</w:t>
        </w:r>
      </w:ins>
      <w:ins w:id="286" w:author="Regular, Paul" w:date="2018-02-25T13:58:00Z">
        <w:r w:rsidR="007B38F0">
          <w:rPr>
            <w:rStyle w:val="fontstyle01"/>
            <w:rFonts w:asciiTheme="minorHAnsi" w:hAnsiTheme="minorHAnsi"/>
            <w:sz w:val="28"/>
            <w:szCs w:val="28"/>
          </w:rPr>
          <w:t xml:space="preserve"> </w:t>
        </w:r>
      </w:ins>
      <w:ins w:id="287" w:author="Regular, Paul" w:date="2018-02-25T13:42:00Z">
        <w:r w:rsidR="001B6C44">
          <w:rPr>
            <w:rStyle w:val="fontstyle01"/>
            <w:rFonts w:asciiTheme="minorHAnsi" w:hAnsiTheme="minorHAnsi"/>
            <w:sz w:val="28"/>
            <w:szCs w:val="28"/>
          </w:rPr>
          <w:t>(</w:t>
        </w:r>
      </w:ins>
      <w:ins w:id="288" w:author="Regular, Paul" w:date="2018-02-25T13:43:00Z">
        <w:r w:rsidR="001B6C44">
          <w:rPr>
            <w:rStyle w:val="fontstyle01"/>
            <w:rFonts w:asciiTheme="minorHAnsi" w:hAnsiTheme="minorHAnsi"/>
            <w:sz w:val="28"/>
            <w:szCs w:val="28"/>
          </w:rPr>
          <w:t xml:space="preserve">Thorson et al. </w:t>
        </w:r>
      </w:ins>
      <w:commentRangeStart w:id="289"/>
      <w:ins w:id="290" w:author="Regular, Paul" w:date="2018-02-25T13:42:00Z">
        <w:r w:rsidR="001B6C44">
          <w:rPr>
            <w:rStyle w:val="fontstyle01"/>
            <w:rFonts w:asciiTheme="minorHAnsi" w:hAnsiTheme="minorHAnsi"/>
            <w:sz w:val="28"/>
            <w:szCs w:val="28"/>
          </w:rPr>
          <w:t>2017</w:t>
        </w:r>
        <w:commentRangeEnd w:id="289"/>
        <w:r w:rsidR="001B6C44">
          <w:rPr>
            <w:rStyle w:val="CommentReference"/>
          </w:rPr>
          <w:commentReference w:id="289"/>
        </w:r>
        <w:r w:rsidR="001B6C44">
          <w:rPr>
            <w:rStyle w:val="fontstyle01"/>
            <w:rFonts w:asciiTheme="minorHAnsi" w:hAnsiTheme="minorHAnsi"/>
            <w:sz w:val="28"/>
            <w:szCs w:val="28"/>
          </w:rPr>
          <w:t>)</w:t>
        </w:r>
      </w:ins>
      <w:ins w:id="291" w:author="Regular, Paul" w:date="2018-02-25T13:44:00Z">
        <w:r w:rsidR="001B6C44">
          <w:rPr>
            <w:rStyle w:val="fontstyle01"/>
            <w:rFonts w:asciiTheme="minorHAnsi" w:hAnsiTheme="minorHAnsi"/>
            <w:sz w:val="28"/>
            <w:szCs w:val="28"/>
          </w:rPr>
          <w:t xml:space="preserve"> to fit a </w:t>
        </w:r>
      </w:ins>
      <w:ins w:id="292" w:author="Regular, Paul" w:date="2018-02-25T14:03:00Z">
        <w:r w:rsidR="007015B3">
          <w:rPr>
            <w:rStyle w:val="fontstyle01"/>
            <w:rFonts w:asciiTheme="minorHAnsi" w:hAnsiTheme="minorHAnsi"/>
            <w:sz w:val="28"/>
            <w:szCs w:val="28"/>
          </w:rPr>
          <w:t>g</w:t>
        </w:r>
      </w:ins>
      <w:ins w:id="293" w:author="Regular, Paul" w:date="2018-02-25T13:44:00Z">
        <w:r w:rsidR="001B6C44" w:rsidRPr="001B6C44">
          <w:rPr>
            <w:rStyle w:val="fontstyle01"/>
            <w:rFonts w:asciiTheme="minorHAnsi" w:hAnsiTheme="minorHAnsi"/>
            <w:sz w:val="28"/>
            <w:szCs w:val="28"/>
          </w:rPr>
          <w:t>eostatistical delta-generalized linear mixed model</w:t>
        </w:r>
      </w:ins>
      <w:ins w:id="294" w:author="Regular, Paul" w:date="2018-02-25T13:45:00Z">
        <w:r w:rsidR="001B6C44">
          <w:rPr>
            <w:rStyle w:val="fontstyle01"/>
            <w:rFonts w:asciiTheme="minorHAnsi" w:hAnsiTheme="minorHAnsi"/>
            <w:sz w:val="28"/>
            <w:szCs w:val="28"/>
          </w:rPr>
          <w:t xml:space="preserve"> to estimate the spatial and temporal distribution of capelin. </w:t>
        </w:r>
      </w:ins>
      <w:ins w:id="295" w:author="Regular, Paul" w:date="2018-02-25T14:46:00Z">
        <w:r w:rsidR="00463FED">
          <w:rPr>
            <w:rStyle w:val="fontstyle01"/>
            <w:rFonts w:asciiTheme="minorHAnsi" w:hAnsiTheme="minorHAnsi"/>
            <w:sz w:val="28"/>
            <w:szCs w:val="28"/>
          </w:rPr>
          <w:t xml:space="preserve">The main advantage of this approach is that it accounts for </w:t>
        </w:r>
      </w:ins>
      <w:ins w:id="296" w:author="Regular, Paul" w:date="2018-02-25T14:47:00Z">
        <w:r w:rsidR="00463FED">
          <w:rPr>
            <w:rStyle w:val="fontstyle01"/>
            <w:rFonts w:asciiTheme="minorHAnsi" w:hAnsiTheme="minorHAnsi"/>
            <w:sz w:val="28"/>
            <w:szCs w:val="28"/>
          </w:rPr>
          <w:t>changes in the spatial dis</w:t>
        </w:r>
        <w:bookmarkStart w:id="297" w:name="_GoBack"/>
        <w:bookmarkEnd w:id="297"/>
        <w:r w:rsidR="00463FED">
          <w:rPr>
            <w:rStyle w:val="fontstyle01"/>
            <w:rFonts w:asciiTheme="minorHAnsi" w:hAnsiTheme="minorHAnsi"/>
            <w:sz w:val="28"/>
            <w:szCs w:val="28"/>
          </w:rPr>
          <w:t>tribution of sampling effort from one year to the next.</w:t>
        </w:r>
      </w:ins>
      <w:ins w:id="298" w:author="Regular, Paul" w:date="2018-02-25T14:48:00Z">
        <w:r w:rsidR="00463FED">
          <w:rPr>
            <w:rStyle w:val="fontstyle01"/>
            <w:rFonts w:asciiTheme="minorHAnsi" w:hAnsiTheme="minorHAnsi"/>
            <w:sz w:val="28"/>
            <w:szCs w:val="28"/>
          </w:rPr>
          <w:t xml:space="preserve"> This method also provides a means of estimating the standard error of the center of gravity metric, which provides </w:t>
        </w:r>
      </w:ins>
      <w:ins w:id="299" w:author="Regular, Paul" w:date="2018-02-25T14:49:00Z">
        <w:r w:rsidR="00463FED">
          <w:rPr>
            <w:rStyle w:val="fontstyle01"/>
            <w:rFonts w:asciiTheme="minorHAnsi" w:hAnsiTheme="minorHAnsi"/>
            <w:sz w:val="28"/>
            <w:szCs w:val="28"/>
          </w:rPr>
          <w:t>perspective</w:t>
        </w:r>
      </w:ins>
      <w:ins w:id="300" w:author="Regular, Paul" w:date="2018-02-25T14:48:00Z">
        <w:r w:rsidR="00463FED">
          <w:rPr>
            <w:rStyle w:val="fontstyle01"/>
            <w:rFonts w:asciiTheme="minorHAnsi" w:hAnsiTheme="minorHAnsi"/>
            <w:sz w:val="28"/>
            <w:szCs w:val="28"/>
          </w:rPr>
          <w:t xml:space="preserve"> on the significance of distributional shifts.</w:t>
        </w:r>
      </w:ins>
      <w:ins w:id="301" w:author="Regular, Paul" w:date="2018-02-25T14:47:00Z">
        <w:r w:rsidR="00463FED">
          <w:rPr>
            <w:rStyle w:val="fontstyle01"/>
            <w:rFonts w:asciiTheme="minorHAnsi" w:hAnsiTheme="minorHAnsi"/>
            <w:sz w:val="28"/>
            <w:szCs w:val="28"/>
          </w:rPr>
          <w:t xml:space="preserve"> </w:t>
        </w:r>
      </w:ins>
      <w:ins w:id="302" w:author="Regular, Paul" w:date="2018-02-25T13:46:00Z">
        <w:r w:rsidR="007015B3">
          <w:rPr>
            <w:rStyle w:val="fontstyle01"/>
            <w:rFonts w:asciiTheme="minorHAnsi" w:hAnsiTheme="minorHAnsi"/>
            <w:sz w:val="28"/>
            <w:szCs w:val="28"/>
          </w:rPr>
          <w:t xml:space="preserve">This geostatistical analysis did not </w:t>
        </w:r>
      </w:ins>
      <w:ins w:id="303" w:author="Regular, Paul" w:date="2018-02-25T14:51:00Z">
        <w:r w:rsidR="00463FED">
          <w:rPr>
            <w:rStyle w:val="fontstyle01"/>
            <w:rFonts w:asciiTheme="minorHAnsi" w:hAnsiTheme="minorHAnsi"/>
            <w:sz w:val="28"/>
            <w:szCs w:val="28"/>
          </w:rPr>
          <w:t>support the hypothesis that capelin have shifted their distribution</w:t>
        </w:r>
      </w:ins>
      <w:ins w:id="304" w:author="Regular, Paul" w:date="2018-02-25T14:50:00Z">
        <w:r w:rsidR="00463FED">
          <w:rPr>
            <w:rStyle w:val="fontstyle01"/>
            <w:rFonts w:asciiTheme="minorHAnsi" w:hAnsiTheme="minorHAnsi"/>
            <w:sz w:val="28"/>
            <w:szCs w:val="28"/>
          </w:rPr>
          <w:t xml:space="preserve"> </w:t>
        </w:r>
      </w:ins>
      <w:ins w:id="305" w:author="Regular, Paul" w:date="2018-02-25T13:46:00Z">
        <w:r w:rsidR="007015B3">
          <w:rPr>
            <w:rStyle w:val="fontstyle01"/>
            <w:rFonts w:asciiTheme="minorHAnsi" w:hAnsiTheme="minorHAnsi"/>
            <w:sz w:val="28"/>
            <w:szCs w:val="28"/>
          </w:rPr>
          <w:t>towards the inshore, rather it suggests that the center of gravity of capelin shifts northward as the abundance increases</w:t>
        </w:r>
      </w:ins>
      <w:ins w:id="306" w:author="Regular, Paul" w:date="2018-02-25T14:01:00Z">
        <w:r w:rsidR="007015B3">
          <w:rPr>
            <w:rStyle w:val="fontstyle01"/>
            <w:rFonts w:asciiTheme="minorHAnsi" w:hAnsiTheme="minorHAnsi"/>
            <w:sz w:val="28"/>
            <w:szCs w:val="28"/>
          </w:rPr>
          <w:t xml:space="preserve"> (Figure x)</w:t>
        </w:r>
      </w:ins>
      <w:ins w:id="307" w:author="Regular, Paul" w:date="2018-02-25T13:46:00Z">
        <w:r w:rsidR="007015B3">
          <w:rPr>
            <w:rStyle w:val="fontstyle01"/>
            <w:rFonts w:asciiTheme="minorHAnsi" w:hAnsiTheme="minorHAnsi"/>
            <w:sz w:val="28"/>
            <w:szCs w:val="28"/>
          </w:rPr>
          <w:t>.</w:t>
        </w:r>
      </w:ins>
      <w:ins w:id="308" w:author="Regular, Paul" w:date="2018-02-25T14:04:00Z">
        <w:r w:rsidR="007015B3">
          <w:rPr>
            <w:rStyle w:val="fontstyle01"/>
            <w:rFonts w:asciiTheme="minorHAnsi" w:hAnsiTheme="minorHAnsi"/>
            <w:sz w:val="28"/>
            <w:szCs w:val="28"/>
          </w:rPr>
          <w:t xml:space="preserve"> </w:t>
        </w:r>
      </w:ins>
      <w:ins w:id="309" w:author="Regular, Paul" w:date="2018-02-25T14:07:00Z">
        <w:r w:rsidR="007015B3">
          <w:rPr>
            <w:rStyle w:val="fontstyle01"/>
            <w:rFonts w:asciiTheme="minorHAnsi" w:hAnsiTheme="minorHAnsi"/>
            <w:sz w:val="28"/>
            <w:szCs w:val="28"/>
          </w:rPr>
          <w:t xml:space="preserve">More basic analyses also indicate that it is unrealistic that </w:t>
        </w:r>
      </w:ins>
      <w:ins w:id="310" w:author="Regular, Paul" w:date="2018-02-25T14:08:00Z">
        <w:r w:rsidR="007015B3" w:rsidRPr="007015B3">
          <w:rPr>
            <w:rStyle w:val="fontstyle01"/>
            <w:rFonts w:asciiTheme="minorHAnsi" w:hAnsiTheme="minorHAnsi"/>
            <w:sz w:val="28"/>
            <w:szCs w:val="28"/>
          </w:rPr>
          <w:t>3 to 6 Mt</w:t>
        </w:r>
        <w:r w:rsidR="007015B3">
          <w:rPr>
            <w:rStyle w:val="fontstyle01"/>
            <w:rFonts w:asciiTheme="minorHAnsi" w:hAnsiTheme="minorHAnsi"/>
            <w:sz w:val="28"/>
            <w:szCs w:val="28"/>
          </w:rPr>
          <w:t xml:space="preserve"> of capelin </w:t>
        </w:r>
      </w:ins>
      <w:ins w:id="311" w:author="Regular, Paul" w:date="2018-02-25T14:09:00Z">
        <w:r w:rsidR="007E1FD4">
          <w:rPr>
            <w:rStyle w:val="fontstyle01"/>
            <w:rFonts w:asciiTheme="minorHAnsi" w:hAnsiTheme="minorHAnsi"/>
            <w:sz w:val="28"/>
            <w:szCs w:val="28"/>
          </w:rPr>
          <w:t xml:space="preserve">are residing in the inshore. </w:t>
        </w:r>
      </w:ins>
      <w:ins w:id="312" w:author="Regular, Paul" w:date="2018-02-25T14:10:00Z">
        <w:r w:rsidR="007E1FD4">
          <w:rPr>
            <w:rStyle w:val="fontstyle01"/>
            <w:rFonts w:asciiTheme="minorHAnsi" w:hAnsiTheme="minorHAnsi"/>
            <w:sz w:val="28"/>
            <w:szCs w:val="28"/>
          </w:rPr>
          <w:t xml:space="preserve">The ‘blind-spot’ of the </w:t>
        </w:r>
      </w:ins>
      <w:ins w:id="313" w:author="Regular, Paul" w:date="2018-02-25T14:17:00Z">
        <w:r w:rsidR="003C423A">
          <w:rPr>
            <w:rStyle w:val="fontstyle01"/>
            <w:rFonts w:asciiTheme="minorHAnsi" w:hAnsiTheme="minorHAnsi"/>
            <w:sz w:val="28"/>
            <w:szCs w:val="28"/>
          </w:rPr>
          <w:t xml:space="preserve">multispecies </w:t>
        </w:r>
      </w:ins>
      <w:ins w:id="314" w:author="Regular, Paul" w:date="2018-02-25T14:10:00Z">
        <w:r w:rsidR="007E1FD4">
          <w:rPr>
            <w:rStyle w:val="fontstyle01"/>
            <w:rFonts w:asciiTheme="minorHAnsi" w:hAnsiTheme="minorHAnsi"/>
            <w:sz w:val="28"/>
            <w:szCs w:val="28"/>
          </w:rPr>
          <w:t>survey is</w:t>
        </w:r>
      </w:ins>
      <w:ins w:id="315" w:author="Regular, Paul" w:date="2018-02-25T14:11:00Z">
        <w:r w:rsidR="007E1FD4">
          <w:rPr>
            <w:rStyle w:val="fontstyle01"/>
            <w:rFonts w:asciiTheme="minorHAnsi" w:hAnsiTheme="minorHAnsi"/>
            <w:sz w:val="28"/>
            <w:szCs w:val="28"/>
          </w:rPr>
          <w:t xml:space="preserve"> between</w:t>
        </w:r>
      </w:ins>
      <w:ins w:id="316" w:author="Regular, Paul" w:date="2018-02-25T14:10:00Z">
        <w:r w:rsidR="007E1FD4">
          <w:rPr>
            <w:rStyle w:val="fontstyle01"/>
            <w:rFonts w:asciiTheme="minorHAnsi" w:hAnsiTheme="minorHAnsi"/>
            <w:sz w:val="28"/>
            <w:szCs w:val="28"/>
          </w:rPr>
          <w:t xml:space="preserve"> </w:t>
        </w:r>
      </w:ins>
      <w:ins w:id="317" w:author="Regular, Paul" w:date="2018-02-25T14:17:00Z">
        <w:r w:rsidR="003C423A">
          <w:rPr>
            <w:rStyle w:val="fontstyle01"/>
            <w:rFonts w:asciiTheme="minorHAnsi" w:hAnsiTheme="minorHAnsi"/>
            <w:sz w:val="28"/>
            <w:szCs w:val="28"/>
          </w:rPr>
          <w:t>~</w:t>
        </w:r>
      </w:ins>
      <w:ins w:id="318" w:author="Regular, Paul" w:date="2018-02-25T14:10:00Z">
        <w:r w:rsidR="007E1FD4" w:rsidRPr="007E1FD4">
          <w:rPr>
            <w:rStyle w:val="fontstyle01"/>
            <w:rFonts w:asciiTheme="minorHAnsi" w:hAnsiTheme="minorHAnsi"/>
            <w:sz w:val="28"/>
            <w:szCs w:val="28"/>
          </w:rPr>
          <w:t>35</w:t>
        </w:r>
      </w:ins>
      <w:ins w:id="319" w:author="Regular, Paul" w:date="2018-02-25T14:13:00Z">
        <w:r w:rsidR="007E1FD4">
          <w:rPr>
            <w:rStyle w:val="fontstyle01"/>
            <w:rFonts w:asciiTheme="minorHAnsi" w:hAnsiTheme="minorHAnsi"/>
            <w:sz w:val="28"/>
            <w:szCs w:val="28"/>
          </w:rPr>
          <w:t>,</w:t>
        </w:r>
      </w:ins>
      <w:ins w:id="320" w:author="Regular, Paul" w:date="2018-02-25T14:17:00Z">
        <w:r w:rsidR="003C423A">
          <w:rPr>
            <w:rStyle w:val="fontstyle01"/>
            <w:rFonts w:asciiTheme="minorHAnsi" w:hAnsiTheme="minorHAnsi"/>
            <w:sz w:val="28"/>
            <w:szCs w:val="28"/>
          </w:rPr>
          <w:t>00</w:t>
        </w:r>
      </w:ins>
      <w:ins w:id="321" w:author="Regular, Paul" w:date="2018-02-25T14:10:00Z">
        <w:r w:rsidR="007E1FD4" w:rsidRPr="007E1FD4">
          <w:rPr>
            <w:rStyle w:val="fontstyle01"/>
            <w:rFonts w:asciiTheme="minorHAnsi" w:hAnsiTheme="minorHAnsi"/>
            <w:sz w:val="28"/>
            <w:szCs w:val="28"/>
          </w:rPr>
          <w:t>0</w:t>
        </w:r>
      </w:ins>
      <w:ins w:id="322" w:author="Regular, Paul" w:date="2018-02-25T14:11:00Z">
        <w:r w:rsidR="007E1FD4">
          <w:rPr>
            <w:rStyle w:val="fontstyle01"/>
            <w:rFonts w:asciiTheme="minorHAnsi" w:hAnsiTheme="minorHAnsi"/>
            <w:sz w:val="28"/>
            <w:szCs w:val="28"/>
          </w:rPr>
          <w:t xml:space="preserve"> to </w:t>
        </w:r>
      </w:ins>
      <w:ins w:id="323" w:author="Regular, Paul" w:date="2018-02-25T14:17:00Z">
        <w:r w:rsidR="003C423A">
          <w:rPr>
            <w:rStyle w:val="fontstyle01"/>
            <w:rFonts w:asciiTheme="minorHAnsi" w:hAnsiTheme="minorHAnsi"/>
            <w:sz w:val="28"/>
            <w:szCs w:val="28"/>
          </w:rPr>
          <w:t>~</w:t>
        </w:r>
      </w:ins>
      <w:ins w:id="324" w:author="Regular, Paul" w:date="2018-02-25T14:11:00Z">
        <w:r w:rsidR="007E1FD4" w:rsidRPr="007E1FD4">
          <w:rPr>
            <w:rStyle w:val="fontstyle01"/>
            <w:rFonts w:asciiTheme="minorHAnsi" w:hAnsiTheme="minorHAnsi"/>
            <w:sz w:val="28"/>
            <w:szCs w:val="28"/>
          </w:rPr>
          <w:t>71</w:t>
        </w:r>
      </w:ins>
      <w:ins w:id="325" w:author="Regular, Paul" w:date="2018-02-25T14:13:00Z">
        <w:r w:rsidR="007E1FD4">
          <w:rPr>
            <w:rStyle w:val="fontstyle01"/>
            <w:rFonts w:asciiTheme="minorHAnsi" w:hAnsiTheme="minorHAnsi"/>
            <w:sz w:val="28"/>
            <w:szCs w:val="28"/>
          </w:rPr>
          <w:t>,</w:t>
        </w:r>
      </w:ins>
      <w:ins w:id="326" w:author="Regular, Paul" w:date="2018-02-25T14:18:00Z">
        <w:r w:rsidR="003C423A">
          <w:rPr>
            <w:rStyle w:val="fontstyle01"/>
            <w:rFonts w:asciiTheme="minorHAnsi" w:hAnsiTheme="minorHAnsi"/>
            <w:sz w:val="28"/>
            <w:szCs w:val="28"/>
          </w:rPr>
          <w:t>00</w:t>
        </w:r>
      </w:ins>
      <w:ins w:id="327" w:author="Regular, Paul" w:date="2018-02-25T14:11:00Z">
        <w:r w:rsidR="007E1FD4" w:rsidRPr="007E1FD4">
          <w:rPr>
            <w:rStyle w:val="fontstyle01"/>
            <w:rFonts w:asciiTheme="minorHAnsi" w:hAnsiTheme="minorHAnsi"/>
            <w:sz w:val="28"/>
            <w:szCs w:val="28"/>
          </w:rPr>
          <w:t xml:space="preserve">0 </w:t>
        </w:r>
      </w:ins>
      <w:ins w:id="328" w:author="Regular, Paul" w:date="2018-02-25T14:10:00Z">
        <w:r w:rsidR="007E1FD4" w:rsidRPr="007E1FD4">
          <w:rPr>
            <w:rStyle w:val="fontstyle01"/>
            <w:rFonts w:asciiTheme="minorHAnsi" w:hAnsiTheme="minorHAnsi"/>
            <w:sz w:val="28"/>
            <w:szCs w:val="28"/>
          </w:rPr>
          <w:t>km</w:t>
        </w:r>
        <w:r w:rsidR="007E1FD4" w:rsidRPr="007E1FD4">
          <w:rPr>
            <w:rStyle w:val="fontstyle01"/>
            <w:rFonts w:asciiTheme="minorHAnsi" w:hAnsiTheme="minorHAnsi"/>
            <w:sz w:val="28"/>
            <w:szCs w:val="28"/>
            <w:vertAlign w:val="superscript"/>
            <w:rPrChange w:id="329" w:author="Regular, Paul" w:date="2018-02-25T14:10:00Z">
              <w:rPr>
                <w:rStyle w:val="fontstyle01"/>
                <w:rFonts w:asciiTheme="minorHAnsi" w:hAnsiTheme="minorHAnsi"/>
                <w:sz w:val="28"/>
                <w:szCs w:val="28"/>
              </w:rPr>
            </w:rPrChange>
          </w:rPr>
          <w:t>2</w:t>
        </w:r>
      </w:ins>
      <w:ins w:id="330" w:author="Regular, Paul" w:date="2018-02-25T14:12:00Z">
        <w:r w:rsidR="007E1FD4">
          <w:rPr>
            <w:rStyle w:val="fontstyle01"/>
            <w:rFonts w:asciiTheme="minorHAnsi" w:hAnsiTheme="minorHAnsi"/>
            <w:sz w:val="28"/>
            <w:szCs w:val="28"/>
          </w:rPr>
          <w:t xml:space="preserve">, depending on whether the inshore strata are counted or not. The minimum density of 3 to 6 Mt of capelin </w:t>
        </w:r>
      </w:ins>
      <w:ins w:id="331" w:author="Regular, Paul" w:date="2018-02-25T14:14:00Z">
        <w:r w:rsidR="007E1FD4">
          <w:rPr>
            <w:rStyle w:val="fontstyle01"/>
            <w:rFonts w:asciiTheme="minorHAnsi" w:hAnsiTheme="minorHAnsi"/>
            <w:sz w:val="28"/>
            <w:szCs w:val="28"/>
          </w:rPr>
          <w:t xml:space="preserve">in these waters </w:t>
        </w:r>
      </w:ins>
      <w:ins w:id="332" w:author="Regular, Paul" w:date="2018-02-25T14:12:00Z">
        <w:r w:rsidR="007E1FD4">
          <w:rPr>
            <w:rStyle w:val="fontstyle01"/>
            <w:rFonts w:asciiTheme="minorHAnsi" w:hAnsiTheme="minorHAnsi"/>
            <w:sz w:val="28"/>
            <w:szCs w:val="28"/>
          </w:rPr>
          <w:t xml:space="preserve">would have to be between </w:t>
        </w:r>
      </w:ins>
      <w:ins w:id="333" w:author="Regular, Paul" w:date="2018-02-25T14:18:00Z">
        <w:r w:rsidR="003C423A">
          <w:rPr>
            <w:rStyle w:val="fontstyle01"/>
            <w:rFonts w:asciiTheme="minorHAnsi" w:hAnsiTheme="minorHAnsi"/>
            <w:sz w:val="28"/>
            <w:szCs w:val="28"/>
          </w:rPr>
          <w:t>~</w:t>
        </w:r>
      </w:ins>
      <w:ins w:id="334" w:author="Regular, Paul" w:date="2018-02-25T14:13:00Z">
        <w:r w:rsidR="007E1FD4" w:rsidRPr="007E1FD4">
          <w:rPr>
            <w:rStyle w:val="fontstyle01"/>
            <w:rFonts w:asciiTheme="minorHAnsi" w:hAnsiTheme="minorHAnsi"/>
            <w:sz w:val="28"/>
            <w:szCs w:val="28"/>
          </w:rPr>
          <w:t>41</w:t>
        </w:r>
        <w:r w:rsidR="007E1FD4">
          <w:rPr>
            <w:rStyle w:val="fontstyle01"/>
            <w:rFonts w:asciiTheme="minorHAnsi" w:hAnsiTheme="minorHAnsi"/>
            <w:sz w:val="28"/>
            <w:szCs w:val="28"/>
          </w:rPr>
          <w:t>,</w:t>
        </w:r>
      </w:ins>
      <w:ins w:id="335" w:author="Regular, Paul" w:date="2018-02-25T14:18:00Z">
        <w:r w:rsidR="003C423A">
          <w:rPr>
            <w:rStyle w:val="fontstyle01"/>
            <w:rFonts w:asciiTheme="minorHAnsi" w:hAnsiTheme="minorHAnsi"/>
            <w:sz w:val="28"/>
            <w:szCs w:val="28"/>
          </w:rPr>
          <w:t>000</w:t>
        </w:r>
      </w:ins>
      <w:ins w:id="336" w:author="Regular, Paul" w:date="2018-02-25T14:13:00Z">
        <w:r w:rsidR="007E1FD4" w:rsidRPr="007E1FD4">
          <w:rPr>
            <w:rStyle w:val="fontstyle01"/>
            <w:rFonts w:asciiTheme="minorHAnsi" w:hAnsiTheme="minorHAnsi"/>
            <w:sz w:val="28"/>
            <w:szCs w:val="28"/>
          </w:rPr>
          <w:t xml:space="preserve"> </w:t>
        </w:r>
        <w:r w:rsidR="007E1FD4">
          <w:rPr>
            <w:rStyle w:val="fontstyle01"/>
            <w:rFonts w:asciiTheme="minorHAnsi" w:hAnsiTheme="minorHAnsi"/>
            <w:sz w:val="28"/>
            <w:szCs w:val="28"/>
          </w:rPr>
          <w:t xml:space="preserve">to </w:t>
        </w:r>
      </w:ins>
      <w:ins w:id="337" w:author="Regular, Paul" w:date="2018-02-25T14:18:00Z">
        <w:r w:rsidR="003C423A">
          <w:rPr>
            <w:rStyle w:val="fontstyle01"/>
            <w:rFonts w:asciiTheme="minorHAnsi" w:hAnsiTheme="minorHAnsi"/>
            <w:sz w:val="28"/>
            <w:szCs w:val="28"/>
          </w:rPr>
          <w:t>~</w:t>
        </w:r>
      </w:ins>
      <w:ins w:id="338" w:author="Regular, Paul" w:date="2018-02-25T14:13:00Z">
        <w:r w:rsidR="007E1FD4" w:rsidRPr="007E1FD4">
          <w:rPr>
            <w:rStyle w:val="fontstyle01"/>
            <w:rFonts w:asciiTheme="minorHAnsi" w:hAnsiTheme="minorHAnsi"/>
            <w:sz w:val="28"/>
            <w:szCs w:val="28"/>
          </w:rPr>
          <w:t>170</w:t>
        </w:r>
        <w:r w:rsidR="007E1FD4">
          <w:rPr>
            <w:rStyle w:val="fontstyle01"/>
            <w:rFonts w:asciiTheme="minorHAnsi" w:hAnsiTheme="minorHAnsi"/>
            <w:sz w:val="28"/>
            <w:szCs w:val="28"/>
          </w:rPr>
          <w:t>,</w:t>
        </w:r>
      </w:ins>
      <w:ins w:id="339" w:author="Regular, Paul" w:date="2018-02-25T14:18:00Z">
        <w:r w:rsidR="003C423A">
          <w:rPr>
            <w:rStyle w:val="fontstyle01"/>
            <w:rFonts w:asciiTheme="minorHAnsi" w:hAnsiTheme="minorHAnsi"/>
            <w:sz w:val="28"/>
            <w:szCs w:val="28"/>
          </w:rPr>
          <w:t>0</w:t>
        </w:r>
      </w:ins>
      <w:ins w:id="340" w:author="Regular, Paul" w:date="2018-02-25T14:13:00Z">
        <w:r w:rsidR="003C423A">
          <w:rPr>
            <w:rStyle w:val="fontstyle01"/>
            <w:rFonts w:asciiTheme="minorHAnsi" w:hAnsiTheme="minorHAnsi"/>
            <w:sz w:val="28"/>
            <w:szCs w:val="28"/>
          </w:rPr>
          <w:t>0</w:t>
        </w:r>
      </w:ins>
      <w:ins w:id="341" w:author="Regular, Paul" w:date="2018-02-25T14:18:00Z">
        <w:r w:rsidR="003C423A">
          <w:rPr>
            <w:rStyle w:val="fontstyle01"/>
            <w:rFonts w:asciiTheme="minorHAnsi" w:hAnsiTheme="minorHAnsi"/>
            <w:sz w:val="28"/>
            <w:szCs w:val="28"/>
          </w:rPr>
          <w:t>0</w:t>
        </w:r>
      </w:ins>
      <w:ins w:id="342" w:author="Regular, Paul" w:date="2018-02-25T14:13:00Z">
        <w:r w:rsidR="007E1FD4" w:rsidRPr="007E1FD4">
          <w:rPr>
            <w:rStyle w:val="fontstyle01"/>
            <w:rFonts w:asciiTheme="minorHAnsi" w:hAnsiTheme="minorHAnsi"/>
            <w:sz w:val="28"/>
            <w:szCs w:val="28"/>
          </w:rPr>
          <w:t xml:space="preserve"> kg / km</w:t>
        </w:r>
        <w:r w:rsidR="007E1FD4" w:rsidRPr="007E1FD4">
          <w:rPr>
            <w:rStyle w:val="fontstyle01"/>
            <w:rFonts w:asciiTheme="minorHAnsi" w:hAnsiTheme="minorHAnsi"/>
            <w:sz w:val="28"/>
            <w:szCs w:val="28"/>
            <w:vertAlign w:val="superscript"/>
            <w:rPrChange w:id="343" w:author="Regular, Paul" w:date="2018-02-25T14:13:00Z">
              <w:rPr>
                <w:rStyle w:val="fontstyle01"/>
                <w:rFonts w:asciiTheme="minorHAnsi" w:hAnsiTheme="minorHAnsi"/>
                <w:sz w:val="28"/>
                <w:szCs w:val="28"/>
              </w:rPr>
            </w:rPrChange>
          </w:rPr>
          <w:t>2</w:t>
        </w:r>
        <w:r w:rsidR="007E1FD4">
          <w:rPr>
            <w:rStyle w:val="fontstyle01"/>
            <w:rFonts w:asciiTheme="minorHAnsi" w:hAnsiTheme="minorHAnsi"/>
            <w:sz w:val="28"/>
            <w:szCs w:val="28"/>
          </w:rPr>
          <w:t xml:space="preserve">. </w:t>
        </w:r>
      </w:ins>
      <w:ins w:id="344" w:author="Regular, Paul" w:date="2018-02-25T14:20:00Z">
        <w:r w:rsidR="00A63834">
          <w:rPr>
            <w:rStyle w:val="fontstyle01"/>
            <w:rFonts w:asciiTheme="minorHAnsi" w:hAnsiTheme="minorHAnsi"/>
            <w:sz w:val="28"/>
            <w:szCs w:val="28"/>
          </w:rPr>
          <w:t xml:space="preserve">Such densities are hardly reached during the spawning period when </w:t>
        </w:r>
        <w:proofErr w:type="gramStart"/>
        <w:r w:rsidR="00A63834">
          <w:rPr>
            <w:rStyle w:val="fontstyle01"/>
            <w:rFonts w:asciiTheme="minorHAnsi" w:hAnsiTheme="minorHAnsi"/>
            <w:sz w:val="28"/>
            <w:szCs w:val="28"/>
          </w:rPr>
          <w:t>capelin are</w:t>
        </w:r>
        <w:proofErr w:type="gramEnd"/>
        <w:r w:rsidR="00A63834">
          <w:rPr>
            <w:rStyle w:val="fontstyle01"/>
            <w:rFonts w:asciiTheme="minorHAnsi" w:hAnsiTheme="minorHAnsi"/>
            <w:sz w:val="28"/>
            <w:szCs w:val="28"/>
          </w:rPr>
          <w:t xml:space="preserve"> highly aggregated inshore. </w:t>
        </w:r>
      </w:ins>
      <w:ins w:id="345" w:author="Regular, Paul" w:date="2018-02-25T14:33:00Z">
        <w:r w:rsidR="00637B31">
          <w:rPr>
            <w:rStyle w:val="fontstyle01"/>
            <w:rFonts w:asciiTheme="minorHAnsi" w:hAnsiTheme="minorHAnsi"/>
            <w:sz w:val="28"/>
            <w:szCs w:val="28"/>
          </w:rPr>
          <w:t>The m</w:t>
        </w:r>
      </w:ins>
      <w:ins w:id="346" w:author="Regular, Paul" w:date="2018-02-25T14:20:00Z">
        <w:r w:rsidR="00A63834">
          <w:rPr>
            <w:rStyle w:val="fontstyle01"/>
            <w:rFonts w:asciiTheme="minorHAnsi" w:hAnsiTheme="minorHAnsi"/>
            <w:sz w:val="28"/>
            <w:szCs w:val="28"/>
          </w:rPr>
          <w:t>aximum</w:t>
        </w:r>
      </w:ins>
      <w:ins w:id="347" w:author="Regular, Paul" w:date="2018-02-25T14:29:00Z">
        <w:r w:rsidR="00637B31">
          <w:rPr>
            <w:rStyle w:val="fontstyle01"/>
            <w:rFonts w:asciiTheme="minorHAnsi" w:hAnsiTheme="minorHAnsi"/>
            <w:sz w:val="28"/>
            <w:szCs w:val="28"/>
          </w:rPr>
          <w:t xml:space="preserve"> mean</w:t>
        </w:r>
      </w:ins>
      <w:ins w:id="348" w:author="Regular, Paul" w:date="2018-02-25T14:20:00Z">
        <w:r w:rsidR="00A63834">
          <w:rPr>
            <w:rStyle w:val="fontstyle01"/>
            <w:rFonts w:asciiTheme="minorHAnsi" w:hAnsiTheme="minorHAnsi"/>
            <w:sz w:val="28"/>
            <w:szCs w:val="28"/>
          </w:rPr>
          <w:t xml:space="preserve"> density of </w:t>
        </w:r>
        <w:r w:rsidR="00637B31">
          <w:rPr>
            <w:rStyle w:val="fontstyle01"/>
            <w:rFonts w:asciiTheme="minorHAnsi" w:hAnsiTheme="minorHAnsi"/>
            <w:sz w:val="28"/>
            <w:szCs w:val="28"/>
          </w:rPr>
          <w:t xml:space="preserve">capelin observed </w:t>
        </w:r>
      </w:ins>
      <w:ins w:id="349" w:author="Regular, Paul" w:date="2018-02-25T14:30:00Z">
        <w:r w:rsidR="00637B31">
          <w:rPr>
            <w:rStyle w:val="fontstyle01"/>
            <w:rFonts w:asciiTheme="minorHAnsi" w:hAnsiTheme="minorHAnsi"/>
            <w:sz w:val="28"/>
            <w:szCs w:val="28"/>
          </w:rPr>
          <w:t xml:space="preserve">in </w:t>
        </w:r>
      </w:ins>
      <w:ins w:id="350" w:author="Regular, Paul" w:date="2018-02-25T14:21:00Z">
        <w:r w:rsidR="00A63834">
          <w:rPr>
            <w:rStyle w:val="fontstyle01"/>
            <w:rFonts w:asciiTheme="minorHAnsi" w:hAnsiTheme="minorHAnsi"/>
            <w:sz w:val="28"/>
            <w:szCs w:val="28"/>
          </w:rPr>
          <w:t xml:space="preserve">Trinity Bay survey </w:t>
        </w:r>
      </w:ins>
      <w:ins w:id="351" w:author="Regular, Paul" w:date="2018-02-25T14:30:00Z">
        <w:r w:rsidR="00637B31">
          <w:rPr>
            <w:rStyle w:val="fontstyle01"/>
            <w:rFonts w:asciiTheme="minorHAnsi" w:hAnsiTheme="minorHAnsi"/>
            <w:sz w:val="28"/>
            <w:szCs w:val="28"/>
          </w:rPr>
          <w:t xml:space="preserve">strata </w:t>
        </w:r>
      </w:ins>
      <w:ins w:id="352" w:author="Regular, Paul" w:date="2018-02-25T14:21:00Z">
        <w:r w:rsidR="00A63834">
          <w:rPr>
            <w:rStyle w:val="fontstyle01"/>
            <w:rFonts w:asciiTheme="minorHAnsi" w:hAnsiTheme="minorHAnsi"/>
            <w:sz w:val="28"/>
            <w:szCs w:val="28"/>
          </w:rPr>
          <w:t xml:space="preserve">in June was </w:t>
        </w:r>
      </w:ins>
      <w:ins w:id="353" w:author="Regular, Paul" w:date="2018-02-25T14:26:00Z">
        <w:r w:rsidR="00A63834" w:rsidRPr="00A63834">
          <w:rPr>
            <w:rStyle w:val="fontstyle01"/>
            <w:rFonts w:asciiTheme="minorHAnsi" w:hAnsiTheme="minorHAnsi"/>
            <w:sz w:val="28"/>
            <w:szCs w:val="28"/>
          </w:rPr>
          <w:t>10</w:t>
        </w:r>
        <w:r w:rsidR="00A63834">
          <w:rPr>
            <w:rStyle w:val="fontstyle01"/>
            <w:rFonts w:asciiTheme="minorHAnsi" w:hAnsiTheme="minorHAnsi"/>
            <w:sz w:val="28"/>
            <w:szCs w:val="28"/>
          </w:rPr>
          <w:t>,</w:t>
        </w:r>
        <w:r w:rsidR="00A63834" w:rsidRPr="00A63834">
          <w:rPr>
            <w:rStyle w:val="fontstyle01"/>
            <w:rFonts w:asciiTheme="minorHAnsi" w:hAnsiTheme="minorHAnsi"/>
            <w:sz w:val="28"/>
            <w:szCs w:val="28"/>
          </w:rPr>
          <w:t>000</w:t>
        </w:r>
        <w:r w:rsidR="00A63834">
          <w:rPr>
            <w:rStyle w:val="fontstyle01"/>
            <w:rFonts w:asciiTheme="minorHAnsi" w:hAnsiTheme="minorHAnsi"/>
            <w:sz w:val="28"/>
            <w:szCs w:val="28"/>
          </w:rPr>
          <w:t xml:space="preserve"> kg</w:t>
        </w:r>
      </w:ins>
      <w:ins w:id="354" w:author="Regular, Paul" w:date="2018-02-25T14:22:00Z">
        <w:r w:rsidR="00A63834">
          <w:rPr>
            <w:rStyle w:val="fontstyle01"/>
            <w:rFonts w:asciiTheme="minorHAnsi" w:hAnsiTheme="minorHAnsi"/>
            <w:sz w:val="28"/>
            <w:szCs w:val="28"/>
          </w:rPr>
          <w:t xml:space="preserve"> / </w:t>
        </w:r>
      </w:ins>
      <w:ins w:id="355" w:author="Regular, Paul" w:date="2018-02-25T14:26:00Z">
        <w:r w:rsidR="00A63834">
          <w:rPr>
            <w:rStyle w:val="fontstyle01"/>
            <w:rFonts w:asciiTheme="minorHAnsi" w:hAnsiTheme="minorHAnsi"/>
            <w:sz w:val="28"/>
            <w:szCs w:val="28"/>
          </w:rPr>
          <w:t>km</w:t>
        </w:r>
      </w:ins>
      <w:ins w:id="356" w:author="Regular, Paul" w:date="2018-02-25T14:22:00Z">
        <w:r w:rsidR="00A63834" w:rsidRPr="00A63834">
          <w:rPr>
            <w:rStyle w:val="fontstyle01"/>
            <w:rFonts w:asciiTheme="minorHAnsi" w:hAnsiTheme="minorHAnsi"/>
            <w:sz w:val="28"/>
            <w:szCs w:val="28"/>
            <w:vertAlign w:val="superscript"/>
            <w:rPrChange w:id="357" w:author="Regular, Paul" w:date="2018-02-25T14:22:00Z">
              <w:rPr>
                <w:rStyle w:val="fontstyle01"/>
                <w:rFonts w:asciiTheme="minorHAnsi" w:hAnsiTheme="minorHAnsi"/>
                <w:sz w:val="28"/>
                <w:szCs w:val="28"/>
              </w:rPr>
            </w:rPrChange>
          </w:rPr>
          <w:t>2</w:t>
        </w:r>
      </w:ins>
      <w:ins w:id="358" w:author="Regular, Paul" w:date="2018-02-25T14:26:00Z">
        <w:r w:rsidR="00A63834">
          <w:rPr>
            <w:rStyle w:val="fontstyle01"/>
            <w:rFonts w:asciiTheme="minorHAnsi" w:hAnsiTheme="minorHAnsi"/>
            <w:sz w:val="28"/>
            <w:szCs w:val="28"/>
          </w:rPr>
          <w:t xml:space="preserve">. </w:t>
        </w:r>
      </w:ins>
      <w:ins w:id="359" w:author="Regular, Paul" w:date="2018-02-25T14:31:00Z">
        <w:r w:rsidR="00637B31">
          <w:rPr>
            <w:rStyle w:val="fontstyle01"/>
            <w:rFonts w:asciiTheme="minorHAnsi" w:hAnsiTheme="minorHAnsi"/>
            <w:sz w:val="28"/>
            <w:szCs w:val="28"/>
          </w:rPr>
          <w:t>Maximum mean density of capelin observed outside the spawning period was only 40 kg / km</w:t>
        </w:r>
      </w:ins>
      <w:ins w:id="360" w:author="Regular, Paul" w:date="2018-02-25T14:32:00Z">
        <w:r w:rsidR="00637B31">
          <w:rPr>
            <w:rStyle w:val="fontstyle01"/>
            <w:rFonts w:asciiTheme="minorHAnsi" w:hAnsiTheme="minorHAnsi"/>
            <w:sz w:val="28"/>
            <w:szCs w:val="28"/>
            <w:vertAlign w:val="superscript"/>
          </w:rPr>
          <w:t>2</w:t>
        </w:r>
        <w:r w:rsidR="00637B31">
          <w:rPr>
            <w:rStyle w:val="fontstyle01"/>
            <w:rFonts w:asciiTheme="minorHAnsi" w:hAnsiTheme="minorHAnsi"/>
            <w:sz w:val="28"/>
            <w:szCs w:val="28"/>
          </w:rPr>
          <w:t>.</w:t>
        </w:r>
      </w:ins>
      <w:ins w:id="361" w:author="Regular, Paul" w:date="2018-02-25T14:33:00Z">
        <w:r w:rsidR="00637B31">
          <w:rPr>
            <w:rStyle w:val="fontstyle01"/>
            <w:rFonts w:asciiTheme="minorHAnsi" w:hAnsiTheme="minorHAnsi"/>
            <w:sz w:val="28"/>
            <w:szCs w:val="28"/>
          </w:rPr>
          <w:t xml:space="preserve"> Neither observation would account for the amount of fish </w:t>
        </w:r>
      </w:ins>
      <w:ins w:id="362" w:author="Regular, Paul" w:date="2018-02-25T14:34:00Z">
        <w:r w:rsidR="00637B31">
          <w:rPr>
            <w:rStyle w:val="fontstyle01"/>
            <w:rFonts w:asciiTheme="minorHAnsi" w:hAnsiTheme="minorHAnsi"/>
            <w:sz w:val="28"/>
            <w:szCs w:val="28"/>
          </w:rPr>
          <w:t>hypothesised</w:t>
        </w:r>
      </w:ins>
      <w:ins w:id="363" w:author="Regular, Paul" w:date="2018-02-25T14:33:00Z">
        <w:r w:rsidR="00637B31">
          <w:rPr>
            <w:rStyle w:val="fontstyle01"/>
            <w:rFonts w:asciiTheme="minorHAnsi" w:hAnsiTheme="minorHAnsi"/>
            <w:sz w:val="28"/>
            <w:szCs w:val="28"/>
          </w:rPr>
          <w:t xml:space="preserve"> to be residing inshore.</w:t>
        </w:r>
      </w:ins>
      <w:del w:id="364" w:author="Regular, Paul" w:date="2018-02-25T13:40:00Z">
        <w:r w:rsidR="00214FFE" w:rsidDel="001B6C44">
          <w:rPr>
            <w:rStyle w:val="fontstyle01"/>
            <w:rFonts w:asciiTheme="minorHAnsi" w:hAnsiTheme="minorHAnsi"/>
            <w:sz w:val="28"/>
            <w:szCs w:val="28"/>
          </w:rPr>
          <w:delText xml:space="preserve"> </w:delText>
        </w:r>
        <w:r w:rsidR="00380551" w:rsidDel="001B6C44">
          <w:rPr>
            <w:rStyle w:val="fontstyle01"/>
            <w:rFonts w:asciiTheme="minorHAnsi" w:hAnsiTheme="minorHAnsi"/>
            <w:sz w:val="28"/>
            <w:szCs w:val="28"/>
          </w:rPr>
          <w:delText xml:space="preserve"> </w:delText>
        </w:r>
      </w:del>
    </w:p>
    <w:p w:rsidR="006827A4" w:rsidDel="007015B3" w:rsidRDefault="006827A4">
      <w:pPr>
        <w:rPr>
          <w:ins w:id="365" w:author="DFO-MPO" w:date="2018-02-15T17:35:00Z"/>
          <w:del w:id="366" w:author="Regular, Paul" w:date="2018-02-25T14:02:00Z"/>
          <w:rStyle w:val="fontstyle01"/>
          <w:rFonts w:asciiTheme="minorHAnsi" w:hAnsiTheme="minorHAnsi"/>
          <w:sz w:val="28"/>
          <w:szCs w:val="28"/>
        </w:rPr>
      </w:pPr>
      <w:ins w:id="367" w:author="DFO-MPO" w:date="2018-02-15T17:35:00Z">
        <w:del w:id="368" w:author="Regular, Paul" w:date="2018-02-25T14:02:00Z">
          <w:r w:rsidDel="007015B3">
            <w:rPr>
              <w:rStyle w:val="fontstyle01"/>
              <w:rFonts w:asciiTheme="minorHAnsi" w:hAnsiTheme="minorHAnsi"/>
              <w:sz w:val="28"/>
              <w:szCs w:val="28"/>
            </w:rPr>
            <w:delText>&lt;this seems like a good spot for Divya’s map and the relevant discussion&gt;</w:delText>
          </w:r>
        </w:del>
      </w:ins>
    </w:p>
    <w:p w:rsidR="001F60EB" w:rsidRDefault="001F60EB" w:rsidP="001F60EB">
      <w:pPr>
        <w:rPr>
          <w:ins w:id="369" w:author="DFO-MPO" w:date="2018-02-19T10:47:00Z"/>
          <w:sz w:val="28"/>
          <w:szCs w:val="28"/>
        </w:rPr>
      </w:pPr>
      <w:proofErr w:type="spellStart"/>
      <w:ins w:id="370" w:author="DFO-MPO" w:date="2018-02-19T10:47:00Z">
        <w:r w:rsidRPr="00823EED">
          <w:rPr>
            <w:rFonts w:eastAsia="Times New Roman" w:cs="Arial"/>
            <w:color w:val="333333"/>
            <w:sz w:val="28"/>
            <w:szCs w:val="28"/>
            <w:lang w:eastAsia="en-CA"/>
          </w:rPr>
          <w:t>Ingvaldsen</w:t>
        </w:r>
        <w:proofErr w:type="spellEnd"/>
        <w:r w:rsidRPr="00823EED">
          <w:rPr>
            <w:rFonts w:eastAsia="Times New Roman" w:cs="Arial"/>
            <w:color w:val="333333"/>
            <w:sz w:val="28"/>
            <w:szCs w:val="28"/>
            <w:lang w:eastAsia="en-CA"/>
          </w:rPr>
          <w:t xml:space="preserve"> and </w:t>
        </w:r>
        <w:proofErr w:type="spellStart"/>
        <w:r w:rsidRPr="00823EED">
          <w:rPr>
            <w:rFonts w:eastAsia="Times New Roman" w:cs="Arial"/>
            <w:color w:val="333333"/>
            <w:sz w:val="28"/>
            <w:szCs w:val="28"/>
            <w:lang w:eastAsia="en-CA"/>
          </w:rPr>
          <w:t>Gjøsæter</w:t>
        </w:r>
        <w:proofErr w:type="spellEnd"/>
        <w:r w:rsidRPr="00823EED">
          <w:rPr>
            <w:rFonts w:eastAsia="Times New Roman" w:cs="Arial"/>
            <w:color w:val="333333"/>
            <w:sz w:val="28"/>
            <w:szCs w:val="28"/>
            <w:lang w:eastAsia="en-CA"/>
          </w:rPr>
          <w:t xml:space="preserve"> (2013) found that w</w:t>
        </w:r>
        <w:r w:rsidRPr="00823EED">
          <w:rPr>
            <w:sz w:val="28"/>
            <w:szCs w:val="28"/>
          </w:rPr>
          <w:t>hile the potential area of distribution of capelin in the Barents has been linked to ice coverage and sea</w:t>
        </w:r>
        <w:r>
          <w:rPr>
            <w:sz w:val="28"/>
            <w:szCs w:val="28"/>
          </w:rPr>
          <w:t xml:space="preserve"> temperature, the amount of the area utilised was proportional to stock size.  They suggest that by increasing the area of occupation capelin in the Barents Sea were better able to meet their food requirements.  Frank et al. failed to find a similar relationship for the 2J3KL capelin stock using an area of occupation calculated from the fall bottom trawl surveys.  This finding is not surprising.  </w:t>
        </w:r>
        <w:proofErr w:type="spellStart"/>
        <w:r>
          <w:rPr>
            <w:sz w:val="28"/>
            <w:szCs w:val="28"/>
          </w:rPr>
          <w:t>McQuinn</w:t>
        </w:r>
        <w:proofErr w:type="spellEnd"/>
        <w:r>
          <w:rPr>
            <w:sz w:val="28"/>
            <w:szCs w:val="28"/>
          </w:rPr>
          <w:t xml:space="preserve"> (2009) found that in the absence of Atlantic cod predation, Atlantic herring in the Gulf of St. </w:t>
        </w:r>
        <w:r>
          <w:rPr>
            <w:sz w:val="28"/>
            <w:szCs w:val="28"/>
          </w:rPr>
          <w:lastRenderedPageBreak/>
          <w:t xml:space="preserve">Lawrence moved into the </w:t>
        </w:r>
        <w:proofErr w:type="spellStart"/>
        <w:r>
          <w:rPr>
            <w:sz w:val="28"/>
            <w:szCs w:val="28"/>
          </w:rPr>
          <w:t>suprabenthic</w:t>
        </w:r>
        <w:proofErr w:type="spellEnd"/>
        <w:r>
          <w:rPr>
            <w:sz w:val="28"/>
            <w:szCs w:val="28"/>
          </w:rPr>
          <w:t xml:space="preserve"> zone, increasing their availability to the bottom trawl despite declines in abundance.   Similarly, Mowbray (2002) found that capelin were closer to the seabed when cod were not present.  Consequently as cod abundance declined in the late 1980s, the portion of capelin biomass in the trawl zone (bottom 4 m of the water column) would have increased, increasing the availability to the bottom trawl.  Moreover, Mowbray (2002) also found that capelin at low densities were in closer association with the bottom and displayed less vertical movement than when densities were high.  Another factor which may have caused a persistence of capelin in bottom trawl catches in the face of declining capelin abundance.   </w:t>
        </w:r>
      </w:ins>
    </w:p>
    <w:p w:rsidR="001F60EB" w:rsidRDefault="001F60EB" w:rsidP="001F60EB">
      <w:pPr>
        <w:rPr>
          <w:ins w:id="371" w:author="DFO-MPO" w:date="2018-02-19T10:47:00Z"/>
          <w:rStyle w:val="fontstyle01"/>
          <w:rFonts w:asciiTheme="minorHAnsi" w:hAnsiTheme="minorHAnsi"/>
          <w:sz w:val="28"/>
          <w:szCs w:val="28"/>
        </w:rPr>
      </w:pPr>
      <w:ins w:id="372" w:author="DFO-MPO" w:date="2018-02-19T10:47:00Z">
        <w:r>
          <w:rPr>
            <w:rStyle w:val="fontstyle01"/>
            <w:rFonts w:asciiTheme="minorHAnsi" w:hAnsiTheme="minorHAnsi"/>
            <w:sz w:val="28"/>
            <w:szCs w:val="28"/>
          </w:rPr>
          <w:t xml:space="preserve">It should be noted that distribution changes associated with the survey index collapse included vertical movements as well as horizontal displacements.  This change in vertical distribution is a cause for concern when conducting acoustic surveys.  A limitation of acoustic surveying is the inability to resolve targets on or near the seabed, an area commonly referred to as the bottom </w:t>
        </w:r>
        <w:proofErr w:type="spellStart"/>
        <w:r>
          <w:rPr>
            <w:rStyle w:val="fontstyle01"/>
            <w:rFonts w:asciiTheme="minorHAnsi" w:hAnsiTheme="minorHAnsi"/>
            <w:sz w:val="28"/>
            <w:szCs w:val="28"/>
          </w:rPr>
          <w:t>deadzone</w:t>
        </w:r>
        <w:proofErr w:type="spellEnd"/>
        <w:r>
          <w:rPr>
            <w:rStyle w:val="fontstyle01"/>
            <w:rFonts w:asciiTheme="minorHAnsi" w:hAnsiTheme="minorHAnsi"/>
            <w:sz w:val="28"/>
            <w:szCs w:val="28"/>
          </w:rPr>
          <w:t xml:space="preserve"> (</w:t>
        </w:r>
        <w:r w:rsidRPr="005107C1">
          <w:rPr>
            <w:rStyle w:val="fontstyle01"/>
            <w:rFonts w:asciiTheme="minorHAnsi" w:hAnsiTheme="minorHAnsi"/>
            <w:sz w:val="28"/>
            <w:szCs w:val="28"/>
            <w:highlight w:val="yellow"/>
          </w:rPr>
          <w:t xml:space="preserve">Ona and </w:t>
        </w:r>
        <w:proofErr w:type="spellStart"/>
        <w:proofErr w:type="gramStart"/>
        <w:r w:rsidRPr="005107C1">
          <w:rPr>
            <w:rStyle w:val="fontstyle01"/>
            <w:rFonts w:asciiTheme="minorHAnsi" w:hAnsiTheme="minorHAnsi"/>
            <w:sz w:val="28"/>
            <w:szCs w:val="28"/>
            <w:highlight w:val="yellow"/>
          </w:rPr>
          <w:t>Mitson</w:t>
        </w:r>
        <w:proofErr w:type="spellEnd"/>
        <w:r>
          <w:rPr>
            <w:rStyle w:val="fontstyle01"/>
            <w:rFonts w:asciiTheme="minorHAnsi" w:hAnsiTheme="minorHAnsi"/>
            <w:sz w:val="28"/>
            <w:szCs w:val="28"/>
          </w:rPr>
          <w:t xml:space="preserve"> )</w:t>
        </w:r>
        <w:proofErr w:type="gramEnd"/>
        <w:r>
          <w:rPr>
            <w:rStyle w:val="fontstyle01"/>
            <w:rFonts w:asciiTheme="minorHAnsi" w:hAnsiTheme="minorHAnsi"/>
            <w:sz w:val="28"/>
            <w:szCs w:val="28"/>
          </w:rPr>
          <w:t xml:space="preserve">.  The height of the </w:t>
        </w:r>
        <w:proofErr w:type="spellStart"/>
        <w:r>
          <w:rPr>
            <w:rStyle w:val="fontstyle01"/>
            <w:rFonts w:asciiTheme="minorHAnsi" w:hAnsiTheme="minorHAnsi"/>
            <w:sz w:val="28"/>
            <w:szCs w:val="28"/>
          </w:rPr>
          <w:t>deadzone</w:t>
        </w:r>
        <w:proofErr w:type="spellEnd"/>
        <w:r>
          <w:rPr>
            <w:rStyle w:val="fontstyle01"/>
            <w:rFonts w:asciiTheme="minorHAnsi" w:hAnsiTheme="minorHAnsi"/>
            <w:sz w:val="28"/>
            <w:szCs w:val="28"/>
          </w:rPr>
          <w:t xml:space="preserve"> is a function of the pulse length and frequency of the acoustic system used.  In the case of the capelin acoustic surveys, the bottom </w:t>
        </w:r>
        <w:proofErr w:type="spellStart"/>
        <w:r>
          <w:rPr>
            <w:rStyle w:val="fontstyle01"/>
            <w:rFonts w:asciiTheme="minorHAnsi" w:hAnsiTheme="minorHAnsi"/>
            <w:sz w:val="28"/>
            <w:szCs w:val="28"/>
          </w:rPr>
          <w:t>deadzone</w:t>
        </w:r>
        <w:proofErr w:type="spellEnd"/>
        <w:r>
          <w:rPr>
            <w:rStyle w:val="fontstyle01"/>
            <w:rFonts w:asciiTheme="minorHAnsi" w:hAnsiTheme="minorHAnsi"/>
            <w:sz w:val="28"/>
            <w:szCs w:val="28"/>
          </w:rPr>
          <w:t xml:space="preserve"> was approximately 0.75 m.  </w:t>
        </w:r>
      </w:ins>
    </w:p>
    <w:p w:rsidR="001F60EB" w:rsidRDefault="001F60EB" w:rsidP="001F60EB">
      <w:pPr>
        <w:rPr>
          <w:ins w:id="373" w:author="DFO-MPO" w:date="2018-02-19T10:47:00Z"/>
        </w:rPr>
      </w:pPr>
      <w:ins w:id="374" w:author="DFO-MPO" w:date="2018-02-19T10:47:00Z">
        <w:r w:rsidRPr="00DD08F4">
          <w:rPr>
            <w:sz w:val="28"/>
            <w:szCs w:val="28"/>
          </w:rPr>
          <w:t xml:space="preserve">In order to address </w:t>
        </w:r>
        <w:r>
          <w:rPr>
            <w:sz w:val="28"/>
            <w:szCs w:val="28"/>
          </w:rPr>
          <w:t>the potential impact of vertical distribution changes on the availability to acoustic surveys d</w:t>
        </w:r>
        <w:r w:rsidRPr="00DD08F4">
          <w:rPr>
            <w:sz w:val="28"/>
            <w:szCs w:val="28"/>
          </w:rPr>
          <w:t xml:space="preserve">edicated experiments </w:t>
        </w:r>
        <w:r>
          <w:rPr>
            <w:sz w:val="28"/>
            <w:szCs w:val="28"/>
          </w:rPr>
          <w:t xml:space="preserve">were </w:t>
        </w:r>
        <w:r w:rsidRPr="00DD08F4">
          <w:rPr>
            <w:sz w:val="28"/>
            <w:szCs w:val="28"/>
          </w:rPr>
          <w:t>carried out in 1995 and 1999</w:t>
        </w:r>
        <w:r>
          <w:rPr>
            <w:sz w:val="28"/>
            <w:szCs w:val="28"/>
          </w:rPr>
          <w:t xml:space="preserve"> and a range of values for diel changes in </w:t>
        </w:r>
        <w:r w:rsidRPr="00DD08F4">
          <w:rPr>
            <w:sz w:val="28"/>
            <w:szCs w:val="28"/>
          </w:rPr>
          <w:t xml:space="preserve">detectability ascertained (Mowbray, 2014).  </w:t>
        </w:r>
        <w:r>
          <w:rPr>
            <w:sz w:val="28"/>
            <w:szCs w:val="28"/>
          </w:rPr>
          <w:t xml:space="preserve">These values were then used along with the variability in </w:t>
        </w:r>
        <w:r w:rsidRPr="00DD08F4">
          <w:rPr>
            <w:sz w:val="28"/>
            <w:szCs w:val="28"/>
          </w:rPr>
          <w:t xml:space="preserve">acoustic calibration </w:t>
        </w:r>
        <w:r>
          <w:rPr>
            <w:sz w:val="28"/>
            <w:szCs w:val="28"/>
          </w:rPr>
          <w:t>precision</w:t>
        </w:r>
        <w:r w:rsidRPr="00DD08F4">
          <w:rPr>
            <w:sz w:val="28"/>
            <w:szCs w:val="28"/>
          </w:rPr>
          <w:t xml:space="preserve">, sampling error of capelin for determination of </w:t>
        </w:r>
        <w:r>
          <w:rPr>
            <w:sz w:val="28"/>
            <w:szCs w:val="28"/>
          </w:rPr>
          <w:t xml:space="preserve">length for </w:t>
        </w:r>
        <w:r w:rsidRPr="00DD08F4">
          <w:rPr>
            <w:sz w:val="28"/>
            <w:szCs w:val="28"/>
          </w:rPr>
          <w:t xml:space="preserve">target strength </w:t>
        </w:r>
        <w:r>
          <w:rPr>
            <w:sz w:val="28"/>
            <w:szCs w:val="28"/>
          </w:rPr>
          <w:t xml:space="preserve">estimation </w:t>
        </w:r>
        <w:r w:rsidRPr="00DD08F4">
          <w:rPr>
            <w:sz w:val="28"/>
            <w:szCs w:val="28"/>
          </w:rPr>
          <w:t xml:space="preserve">and spatial variability </w:t>
        </w:r>
        <w:r>
          <w:rPr>
            <w:sz w:val="28"/>
            <w:szCs w:val="28"/>
          </w:rPr>
          <w:t>in distribution patterns in the calculation of confidence estimates for each survey since 1988 using a Monte Carlo simulation</w:t>
        </w:r>
        <w:r w:rsidRPr="00DD08F4">
          <w:rPr>
            <w:sz w:val="28"/>
            <w:szCs w:val="28"/>
          </w:rPr>
          <w:t xml:space="preserve">.  Confidence limits generated in this matter indicate a significant </w:t>
        </w:r>
        <w:r>
          <w:rPr>
            <w:sz w:val="28"/>
            <w:szCs w:val="28"/>
          </w:rPr>
          <w:t xml:space="preserve">decline </w:t>
        </w:r>
        <w:r w:rsidRPr="00DD08F4">
          <w:rPr>
            <w:sz w:val="28"/>
            <w:szCs w:val="28"/>
          </w:rPr>
          <w:t xml:space="preserve">in </w:t>
        </w:r>
        <w:r>
          <w:rPr>
            <w:sz w:val="28"/>
            <w:szCs w:val="28"/>
          </w:rPr>
          <w:t xml:space="preserve">capelin </w:t>
        </w:r>
        <w:r w:rsidRPr="00DD08F4">
          <w:rPr>
            <w:sz w:val="28"/>
            <w:szCs w:val="28"/>
          </w:rPr>
          <w:t>biomass between the late 1980s and 199</w:t>
        </w:r>
        <w:r>
          <w:rPr>
            <w:sz w:val="28"/>
            <w:szCs w:val="28"/>
          </w:rPr>
          <w:t>1</w:t>
        </w:r>
        <w:r w:rsidRPr="00DD08F4">
          <w:rPr>
            <w:sz w:val="28"/>
            <w:szCs w:val="28"/>
          </w:rPr>
          <w:t xml:space="preserve"> (</w:t>
        </w:r>
        <w:r w:rsidRPr="00FA4674">
          <w:rPr>
            <w:sz w:val="28"/>
            <w:szCs w:val="28"/>
            <w:highlight w:val="yellow"/>
          </w:rPr>
          <w:t xml:space="preserve">Fig </w:t>
        </w:r>
        <w:r>
          <w:rPr>
            <w:sz w:val="28"/>
            <w:szCs w:val="28"/>
            <w:highlight w:val="yellow"/>
          </w:rPr>
          <w:t>FM-</w:t>
        </w:r>
        <w:r>
          <w:rPr>
            <w:sz w:val="28"/>
            <w:szCs w:val="28"/>
          </w:rPr>
          <w:t>9</w:t>
        </w:r>
        <w:r w:rsidRPr="00DD08F4">
          <w:rPr>
            <w:sz w:val="28"/>
            <w:szCs w:val="28"/>
          </w:rPr>
          <w:t>).</w:t>
        </w:r>
      </w:ins>
    </w:p>
    <w:p w:rsidR="006827A4" w:rsidDel="006827A4" w:rsidRDefault="006827A4">
      <w:pPr>
        <w:rPr>
          <w:del w:id="375" w:author="DFO-MPO" w:date="2018-02-15T17:35:00Z"/>
          <w:rStyle w:val="fontstyle01"/>
          <w:rFonts w:asciiTheme="minorHAnsi" w:hAnsiTheme="minorHAnsi"/>
          <w:sz w:val="28"/>
          <w:szCs w:val="28"/>
        </w:rPr>
      </w:pPr>
    </w:p>
    <w:p w:rsidR="00530457" w:rsidRDefault="009D7ED2" w:rsidP="004A7570">
      <w:pPr>
        <w:rPr>
          <w:ins w:id="376" w:author="DFO-MPO" w:date="2018-02-13T16:00:00Z"/>
          <w:rStyle w:val="fontstyle01"/>
          <w:rFonts w:asciiTheme="minorHAnsi" w:hAnsiTheme="minorHAnsi"/>
          <w:sz w:val="28"/>
          <w:szCs w:val="28"/>
        </w:rPr>
      </w:pPr>
      <w:commentRangeStart w:id="377"/>
      <w:del w:id="378" w:author="DFO-MPO" w:date="2018-02-13T14:49:00Z">
        <w:r w:rsidDel="00133D1B">
          <w:rPr>
            <w:rStyle w:val="fontstyle01"/>
            <w:rFonts w:asciiTheme="minorHAnsi" w:hAnsiTheme="minorHAnsi"/>
            <w:sz w:val="28"/>
            <w:szCs w:val="28"/>
          </w:rPr>
          <w:delText>This hypothesis was also</w:delText>
        </w:r>
      </w:del>
      <w:ins w:id="379" w:author="DFO-MPO" w:date="2018-02-13T14:49:00Z">
        <w:r w:rsidR="00133D1B">
          <w:rPr>
            <w:rStyle w:val="fontstyle01"/>
            <w:rFonts w:asciiTheme="minorHAnsi" w:hAnsiTheme="minorHAnsi"/>
            <w:sz w:val="28"/>
            <w:szCs w:val="28"/>
          </w:rPr>
          <w:t>We</w:t>
        </w:r>
      </w:ins>
      <w:r>
        <w:rPr>
          <w:rStyle w:val="fontstyle01"/>
          <w:rFonts w:asciiTheme="minorHAnsi" w:hAnsiTheme="minorHAnsi"/>
          <w:sz w:val="28"/>
          <w:szCs w:val="28"/>
        </w:rPr>
        <w:t xml:space="preserve"> </w:t>
      </w:r>
      <w:ins w:id="380" w:author="DFO-MPO" w:date="2018-02-13T15:21:00Z">
        <w:r w:rsidR="00990E28">
          <w:rPr>
            <w:rStyle w:val="fontstyle01"/>
            <w:rFonts w:asciiTheme="minorHAnsi" w:hAnsiTheme="minorHAnsi"/>
            <w:sz w:val="28"/>
            <w:szCs w:val="28"/>
          </w:rPr>
          <w:t xml:space="preserve">further </w:t>
        </w:r>
      </w:ins>
      <w:r>
        <w:rPr>
          <w:rStyle w:val="fontstyle01"/>
          <w:rFonts w:asciiTheme="minorHAnsi" w:hAnsiTheme="minorHAnsi"/>
          <w:sz w:val="28"/>
          <w:szCs w:val="28"/>
        </w:rPr>
        <w:t xml:space="preserve">explored </w:t>
      </w:r>
      <w:ins w:id="381" w:author="DFO-MPO" w:date="2018-02-13T14:49:00Z">
        <w:r w:rsidR="00133D1B">
          <w:rPr>
            <w:rStyle w:val="fontstyle01"/>
            <w:rFonts w:asciiTheme="minorHAnsi" w:hAnsiTheme="minorHAnsi"/>
            <w:sz w:val="28"/>
            <w:szCs w:val="28"/>
          </w:rPr>
          <w:t xml:space="preserve">Frank et al.’s changed capelin migration pattern hypothesis </w:t>
        </w:r>
      </w:ins>
      <w:r>
        <w:rPr>
          <w:rStyle w:val="fontstyle01"/>
          <w:rFonts w:asciiTheme="minorHAnsi" w:hAnsiTheme="minorHAnsi"/>
          <w:sz w:val="28"/>
          <w:szCs w:val="28"/>
        </w:rPr>
        <w:t xml:space="preserve">using data from </w:t>
      </w:r>
      <w:r w:rsidR="00214FFE">
        <w:rPr>
          <w:rStyle w:val="fontstyle01"/>
          <w:rFonts w:asciiTheme="minorHAnsi" w:hAnsiTheme="minorHAnsi"/>
          <w:sz w:val="28"/>
          <w:szCs w:val="28"/>
        </w:rPr>
        <w:t xml:space="preserve">the spring </w:t>
      </w:r>
      <w:ins w:id="382" w:author="DFO-MPO" w:date="2018-02-13T14:49:00Z">
        <w:r w:rsidR="00133D1B">
          <w:rPr>
            <w:rStyle w:val="fontstyle01"/>
            <w:rFonts w:asciiTheme="minorHAnsi" w:hAnsiTheme="minorHAnsi"/>
            <w:sz w:val="28"/>
            <w:szCs w:val="28"/>
          </w:rPr>
          <w:t xml:space="preserve">acoustic </w:t>
        </w:r>
      </w:ins>
      <w:r w:rsidR="00214FFE">
        <w:rPr>
          <w:rStyle w:val="fontstyle01"/>
          <w:rFonts w:asciiTheme="minorHAnsi" w:hAnsiTheme="minorHAnsi"/>
          <w:sz w:val="28"/>
          <w:szCs w:val="28"/>
        </w:rPr>
        <w:t>survey</w:t>
      </w:r>
      <w:ins w:id="383" w:author="DFO-MPO" w:date="2018-02-13T14:43:00Z">
        <w:r w:rsidR="00B40ACD">
          <w:rPr>
            <w:rStyle w:val="fontstyle01"/>
            <w:rFonts w:asciiTheme="minorHAnsi" w:hAnsiTheme="minorHAnsi"/>
            <w:sz w:val="28"/>
            <w:szCs w:val="28"/>
          </w:rPr>
          <w:t xml:space="preserve"> and the inshore commercial fishery for capelin</w:t>
        </w:r>
      </w:ins>
      <w:r w:rsidR="00214FFE">
        <w:rPr>
          <w:rStyle w:val="fontstyle01"/>
          <w:rFonts w:asciiTheme="minorHAnsi" w:hAnsiTheme="minorHAnsi"/>
          <w:sz w:val="28"/>
          <w:szCs w:val="28"/>
        </w:rPr>
        <w:t>.</w:t>
      </w:r>
      <w:ins w:id="384" w:author="DFO-MPO" w:date="2018-02-13T14:50:00Z">
        <w:r w:rsidR="00133D1B">
          <w:rPr>
            <w:rStyle w:val="fontstyle01"/>
            <w:rFonts w:asciiTheme="minorHAnsi" w:hAnsiTheme="minorHAnsi"/>
            <w:sz w:val="28"/>
            <w:szCs w:val="28"/>
          </w:rPr>
          <w:t xml:space="preserve"> If </w:t>
        </w:r>
        <w:r w:rsidR="00990E28">
          <w:rPr>
            <w:rStyle w:val="fontstyle01"/>
            <w:rFonts w:asciiTheme="minorHAnsi" w:hAnsiTheme="minorHAnsi"/>
            <w:sz w:val="28"/>
            <w:szCs w:val="28"/>
          </w:rPr>
          <w:t>capelin ha</w:t>
        </w:r>
      </w:ins>
      <w:ins w:id="385" w:author="DFO-MPO" w:date="2018-02-13T15:16:00Z">
        <w:r w:rsidR="00990E28">
          <w:rPr>
            <w:rStyle w:val="fontstyle01"/>
            <w:rFonts w:asciiTheme="minorHAnsi" w:hAnsiTheme="minorHAnsi"/>
            <w:sz w:val="28"/>
            <w:szCs w:val="28"/>
          </w:rPr>
          <w:t>d</w:t>
        </w:r>
      </w:ins>
      <w:ins w:id="386" w:author="DFO-MPO" w:date="2018-02-13T14:50:00Z">
        <w:r w:rsidR="00133D1B">
          <w:rPr>
            <w:rStyle w:val="fontstyle01"/>
            <w:rFonts w:asciiTheme="minorHAnsi" w:hAnsiTheme="minorHAnsi"/>
            <w:sz w:val="28"/>
            <w:szCs w:val="28"/>
          </w:rPr>
          <w:t xml:space="preserve"> stopped migrating offshore in the fall</w:t>
        </w:r>
      </w:ins>
      <w:ins w:id="387" w:author="DFO-MPO" w:date="2018-02-13T14:52:00Z">
        <w:r w:rsidR="00133D1B">
          <w:rPr>
            <w:rStyle w:val="fontstyle01"/>
            <w:rFonts w:asciiTheme="minorHAnsi" w:hAnsiTheme="minorHAnsi"/>
            <w:sz w:val="28"/>
            <w:szCs w:val="28"/>
          </w:rPr>
          <w:t xml:space="preserve">, </w:t>
        </w:r>
      </w:ins>
      <w:ins w:id="388" w:author="DFO-MPO" w:date="2018-02-13T15:21:00Z">
        <w:r w:rsidR="00990E28">
          <w:rPr>
            <w:rStyle w:val="fontstyle01"/>
            <w:rFonts w:asciiTheme="minorHAnsi" w:hAnsiTheme="minorHAnsi"/>
            <w:sz w:val="28"/>
            <w:szCs w:val="28"/>
          </w:rPr>
          <w:t>we would expect to see fewer, older capelin in offshore waters and more in inshore waters.</w:t>
        </w:r>
      </w:ins>
      <w:ins w:id="389" w:author="DFO-MPO" w:date="2018-02-13T15:22:00Z">
        <w:r w:rsidR="00990E28">
          <w:rPr>
            <w:rStyle w:val="fontstyle01"/>
            <w:rFonts w:asciiTheme="minorHAnsi" w:hAnsiTheme="minorHAnsi"/>
            <w:sz w:val="28"/>
            <w:szCs w:val="28"/>
          </w:rPr>
          <w:t xml:space="preserve"> To </w:t>
        </w:r>
      </w:ins>
      <w:ins w:id="390" w:author="DFO-MPO" w:date="2018-02-13T16:06:00Z">
        <w:r w:rsidR="00530457">
          <w:rPr>
            <w:rStyle w:val="fontstyle01"/>
            <w:rFonts w:asciiTheme="minorHAnsi" w:hAnsiTheme="minorHAnsi"/>
            <w:sz w:val="28"/>
            <w:szCs w:val="28"/>
          </w:rPr>
          <w:t xml:space="preserve">test </w:t>
        </w:r>
        <w:r w:rsidR="00530457">
          <w:rPr>
            <w:rStyle w:val="fontstyle01"/>
            <w:rFonts w:asciiTheme="minorHAnsi" w:hAnsiTheme="minorHAnsi"/>
            <w:sz w:val="28"/>
            <w:szCs w:val="28"/>
          </w:rPr>
          <w:lastRenderedPageBreak/>
          <w:t>this hypothesis</w:t>
        </w:r>
      </w:ins>
      <w:ins w:id="391" w:author="DFO-MPO" w:date="2018-02-13T15:22:00Z">
        <w:r w:rsidR="00990E28">
          <w:rPr>
            <w:rStyle w:val="fontstyle01"/>
            <w:rFonts w:asciiTheme="minorHAnsi" w:hAnsiTheme="minorHAnsi"/>
            <w:sz w:val="28"/>
            <w:szCs w:val="28"/>
          </w:rPr>
          <w:t xml:space="preserve">, we </w:t>
        </w:r>
      </w:ins>
      <w:ins w:id="392" w:author="DFO-MPO" w:date="2018-02-13T16:06:00Z">
        <w:r w:rsidR="00530457">
          <w:rPr>
            <w:rStyle w:val="fontstyle01"/>
            <w:rFonts w:asciiTheme="minorHAnsi" w:hAnsiTheme="minorHAnsi"/>
            <w:sz w:val="28"/>
            <w:szCs w:val="28"/>
          </w:rPr>
          <w:t>examined</w:t>
        </w:r>
      </w:ins>
      <w:ins w:id="393" w:author="DFO-MPO" w:date="2018-02-13T15:22:00Z">
        <w:r w:rsidR="00990E28">
          <w:rPr>
            <w:rStyle w:val="fontstyle01"/>
            <w:rFonts w:asciiTheme="minorHAnsi" w:hAnsiTheme="minorHAnsi"/>
            <w:sz w:val="28"/>
            <w:szCs w:val="28"/>
          </w:rPr>
          <w:t xml:space="preserve"> </w:t>
        </w:r>
      </w:ins>
      <w:ins w:id="394" w:author="DFO-MPO" w:date="2018-02-13T15:40:00Z">
        <w:r w:rsidR="004A7570">
          <w:rPr>
            <w:rStyle w:val="fontstyle01"/>
            <w:rFonts w:asciiTheme="minorHAnsi" w:hAnsiTheme="minorHAnsi"/>
            <w:sz w:val="28"/>
            <w:szCs w:val="28"/>
          </w:rPr>
          <w:t xml:space="preserve">annual </w:t>
        </w:r>
      </w:ins>
      <w:ins w:id="395" w:author="DFO-MPO" w:date="2018-02-13T15:22:00Z">
        <w:r w:rsidR="00990E28">
          <w:rPr>
            <w:rStyle w:val="fontstyle01"/>
            <w:rFonts w:asciiTheme="minorHAnsi" w:hAnsiTheme="minorHAnsi"/>
            <w:sz w:val="28"/>
            <w:szCs w:val="28"/>
          </w:rPr>
          <w:t xml:space="preserve">age composition data from the spring acoustic survey and the inshore commercial capelin fishery </w:t>
        </w:r>
      </w:ins>
      <w:ins w:id="396" w:author="DFO-MPO" w:date="2018-02-13T15:24:00Z">
        <w:r w:rsidR="00990E28">
          <w:rPr>
            <w:rStyle w:val="fontstyle01"/>
            <w:rFonts w:asciiTheme="minorHAnsi" w:hAnsiTheme="minorHAnsi"/>
            <w:sz w:val="28"/>
            <w:szCs w:val="28"/>
          </w:rPr>
          <w:t xml:space="preserve">for all fishing gears in Divisions 3K and 3L. </w:t>
        </w:r>
      </w:ins>
      <w:ins w:id="397" w:author="DFO-MPO" w:date="2018-02-13T14:50:00Z">
        <w:r w:rsidR="00133D1B">
          <w:rPr>
            <w:rStyle w:val="fontstyle01"/>
            <w:rFonts w:asciiTheme="minorHAnsi" w:hAnsiTheme="minorHAnsi"/>
            <w:sz w:val="28"/>
            <w:szCs w:val="28"/>
          </w:rPr>
          <w:t xml:space="preserve"> </w:t>
        </w:r>
      </w:ins>
    </w:p>
    <w:p w:rsidR="004A7570" w:rsidRPr="007E194E" w:rsidRDefault="004A7570" w:rsidP="004A7570">
      <w:pPr>
        <w:rPr>
          <w:ins w:id="398" w:author="DFO-MPO" w:date="2018-02-13T15:40:00Z"/>
          <w:sz w:val="28"/>
          <w:szCs w:val="28"/>
        </w:rPr>
      </w:pPr>
      <w:ins w:id="399" w:author="DFO-MPO" w:date="2018-02-13T15:40:00Z">
        <w:r>
          <w:rPr>
            <w:rStyle w:val="fontstyle01"/>
            <w:rFonts w:asciiTheme="minorHAnsi" w:hAnsiTheme="minorHAnsi"/>
            <w:sz w:val="28"/>
            <w:szCs w:val="28"/>
          </w:rPr>
          <w:t xml:space="preserve">We found </w:t>
        </w:r>
        <w:r w:rsidRPr="004A7570">
          <w:rPr>
            <w:rStyle w:val="fontstyle01"/>
            <w:rFonts w:asciiTheme="minorHAnsi" w:hAnsiTheme="minorHAnsi"/>
            <w:sz w:val="28"/>
            <w:szCs w:val="28"/>
          </w:rPr>
          <w:t xml:space="preserve">that </w:t>
        </w:r>
      </w:ins>
      <w:ins w:id="400" w:author="DFO-MPO" w:date="2018-02-13T15:41:00Z">
        <w:r>
          <w:rPr>
            <w:rStyle w:val="fontstyle01"/>
            <w:rFonts w:asciiTheme="minorHAnsi" w:hAnsiTheme="minorHAnsi"/>
            <w:sz w:val="28"/>
            <w:szCs w:val="28"/>
          </w:rPr>
          <w:t>t</w:t>
        </w:r>
      </w:ins>
      <w:ins w:id="401" w:author="DFO-MPO" w:date="2018-02-13T15:40:00Z">
        <w:r w:rsidRPr="007E194E">
          <w:rPr>
            <w:sz w:val="28"/>
            <w:szCs w:val="28"/>
          </w:rPr>
          <w:t>here were</w:t>
        </w:r>
      </w:ins>
      <w:ins w:id="402" w:author="DFO-MPO" w:date="2018-02-13T15:41:00Z">
        <w:r>
          <w:rPr>
            <w:sz w:val="28"/>
            <w:szCs w:val="28"/>
          </w:rPr>
          <w:t xml:space="preserve"> </w:t>
        </w:r>
      </w:ins>
      <w:ins w:id="403" w:author="DFO-MPO" w:date="2018-02-13T16:01:00Z">
        <w:r w:rsidR="00530457">
          <w:rPr>
            <w:sz w:val="28"/>
            <w:szCs w:val="28"/>
          </w:rPr>
          <w:t>l</w:t>
        </w:r>
      </w:ins>
      <w:ins w:id="404" w:author="DFO-MPO" w:date="2018-02-13T15:40:00Z">
        <w:r w:rsidRPr="007E194E">
          <w:rPr>
            <w:sz w:val="28"/>
            <w:szCs w:val="28"/>
          </w:rPr>
          <w:t xml:space="preserve">arge shifts in </w:t>
        </w:r>
      </w:ins>
      <w:ins w:id="405" w:author="DFO-MPO" w:date="2018-02-13T16:06:00Z">
        <w:r w:rsidR="00530457">
          <w:rPr>
            <w:sz w:val="28"/>
            <w:szCs w:val="28"/>
          </w:rPr>
          <w:t>capelin</w:t>
        </w:r>
      </w:ins>
      <w:ins w:id="406" w:author="DFO-MPO" w:date="2018-02-13T15:40:00Z">
        <w:r w:rsidRPr="007E194E">
          <w:rPr>
            <w:sz w:val="28"/>
            <w:szCs w:val="28"/>
          </w:rPr>
          <w:t xml:space="preserve"> age composition</w:t>
        </w:r>
      </w:ins>
      <w:ins w:id="407" w:author="DFO-MPO" w:date="2018-02-13T16:06:00Z">
        <w:r w:rsidR="00530457">
          <w:rPr>
            <w:sz w:val="28"/>
            <w:szCs w:val="28"/>
          </w:rPr>
          <w:t>s</w:t>
        </w:r>
      </w:ins>
      <w:ins w:id="408" w:author="DFO-MPO" w:date="2018-02-13T15:40:00Z">
        <w:r w:rsidRPr="007E194E">
          <w:rPr>
            <w:sz w:val="28"/>
            <w:szCs w:val="28"/>
          </w:rPr>
          <w:t xml:space="preserve"> </w:t>
        </w:r>
      </w:ins>
      <w:ins w:id="409" w:author="DFO-MPO" w:date="2018-02-13T16:07:00Z">
        <w:r w:rsidR="00530457">
          <w:rPr>
            <w:sz w:val="28"/>
            <w:szCs w:val="28"/>
          </w:rPr>
          <w:t xml:space="preserve">for </w:t>
        </w:r>
      </w:ins>
      <w:ins w:id="410" w:author="DFO-MPO" w:date="2018-02-13T16:01:00Z">
        <w:r w:rsidR="00530457">
          <w:rPr>
            <w:sz w:val="28"/>
            <w:szCs w:val="28"/>
          </w:rPr>
          <w:t xml:space="preserve">catches from the </w:t>
        </w:r>
      </w:ins>
      <w:ins w:id="411" w:author="DFO-MPO" w:date="2018-02-13T15:42:00Z">
        <w:r>
          <w:rPr>
            <w:sz w:val="28"/>
            <w:szCs w:val="28"/>
          </w:rPr>
          <w:t xml:space="preserve">spring acoustic survey and the </w:t>
        </w:r>
      </w:ins>
      <w:ins w:id="412" w:author="DFO-MPO" w:date="2018-02-13T15:40:00Z">
        <w:r w:rsidRPr="007E194E">
          <w:rPr>
            <w:sz w:val="28"/>
            <w:szCs w:val="28"/>
          </w:rPr>
          <w:t>inshore commercial fish</w:t>
        </w:r>
      </w:ins>
      <w:ins w:id="413" w:author="DFO-MPO" w:date="2018-02-13T16:01:00Z">
        <w:r w:rsidR="00530457">
          <w:rPr>
            <w:sz w:val="28"/>
            <w:szCs w:val="28"/>
          </w:rPr>
          <w:t>ery</w:t>
        </w:r>
      </w:ins>
      <w:ins w:id="414" w:author="DFO-MPO" w:date="2018-02-13T15:40:00Z">
        <w:r w:rsidRPr="007E194E">
          <w:rPr>
            <w:sz w:val="28"/>
            <w:szCs w:val="28"/>
          </w:rPr>
          <w:t xml:space="preserve"> between 1980 and 2016. Prior to 1991, ~97% of the </w:t>
        </w:r>
      </w:ins>
      <w:ins w:id="415" w:author="DFO-MPO" w:date="2018-02-19T10:42:00Z">
        <w:r w:rsidR="009E2929">
          <w:rPr>
            <w:sz w:val="28"/>
            <w:szCs w:val="28"/>
          </w:rPr>
          <w:t xml:space="preserve">spring </w:t>
        </w:r>
      </w:ins>
      <w:ins w:id="416" w:author="DFO-MPO" w:date="2018-02-13T15:40:00Z">
        <w:r w:rsidRPr="007E194E">
          <w:rPr>
            <w:sz w:val="28"/>
            <w:szCs w:val="28"/>
          </w:rPr>
          <w:t>acoustic survey catch</w:t>
        </w:r>
      </w:ins>
      <w:ins w:id="417" w:author="DFO-MPO" w:date="2018-02-19T10:42:00Z">
        <w:r w:rsidR="009E2929">
          <w:rPr>
            <w:sz w:val="28"/>
            <w:szCs w:val="28"/>
          </w:rPr>
          <w:t>es</w:t>
        </w:r>
      </w:ins>
      <w:ins w:id="418" w:author="DFO-MPO" w:date="2018-02-13T15:40:00Z">
        <w:r w:rsidRPr="007E194E">
          <w:rPr>
            <w:sz w:val="28"/>
            <w:szCs w:val="28"/>
          </w:rPr>
          <w:t xml:space="preserve"> w</w:t>
        </w:r>
      </w:ins>
      <w:ins w:id="419" w:author="DFO-MPO" w:date="2018-02-19T10:42:00Z">
        <w:r w:rsidR="009E2929">
          <w:rPr>
            <w:sz w:val="28"/>
            <w:szCs w:val="28"/>
          </w:rPr>
          <w:t>ere</w:t>
        </w:r>
      </w:ins>
      <w:ins w:id="420" w:author="DFO-MPO" w:date="2018-02-13T15:40:00Z">
        <w:r w:rsidRPr="007E194E">
          <w:rPr>
            <w:sz w:val="28"/>
            <w:szCs w:val="28"/>
          </w:rPr>
          <w:t xml:space="preserve"> composed of capelin aged 2, 3 or 4 with the remainder (in declining order of prevalence) being aged 5, 1 or 6. In the inshore commercial fishery, which targets spawning capelin in coastal waters, ~99% and ~96% of the catches for areas 3K and 3L respectively consisted of aged 3 to 5 capelin with the remainder being aged 2 and 6. Following the capelin collapse in 1990-91, </w:t>
        </w:r>
      </w:ins>
      <w:ins w:id="421" w:author="DFO-MPO" w:date="2018-02-13T15:42:00Z">
        <w:r>
          <w:rPr>
            <w:sz w:val="28"/>
            <w:szCs w:val="28"/>
          </w:rPr>
          <w:t>t</w:t>
        </w:r>
      </w:ins>
      <w:ins w:id="422" w:author="DFO-MPO" w:date="2018-02-13T15:40:00Z">
        <w:r w:rsidRPr="007E194E">
          <w:rPr>
            <w:sz w:val="28"/>
            <w:szCs w:val="28"/>
          </w:rPr>
          <w:t>he 3 oldest age-classes of capelin (ages 4, 5 and 6) all experienced severe declines with the 2 oldest age-classes (5 and 6 year-olds) effectively disappearing from</w:t>
        </w:r>
      </w:ins>
      <w:ins w:id="423" w:author="DFO-MPO" w:date="2018-02-13T15:42:00Z">
        <w:r>
          <w:rPr>
            <w:sz w:val="28"/>
            <w:szCs w:val="28"/>
          </w:rPr>
          <w:t xml:space="preserve"> both the </w:t>
        </w:r>
      </w:ins>
      <w:ins w:id="424" w:author="DFO-MPO" w:date="2018-02-13T15:43:00Z">
        <w:r>
          <w:rPr>
            <w:sz w:val="28"/>
            <w:szCs w:val="28"/>
          </w:rPr>
          <w:t>spring</w:t>
        </w:r>
      </w:ins>
      <w:ins w:id="425" w:author="DFO-MPO" w:date="2018-02-13T15:40:00Z">
        <w:r w:rsidRPr="007E194E">
          <w:rPr>
            <w:sz w:val="28"/>
            <w:szCs w:val="28"/>
          </w:rPr>
          <w:t xml:space="preserve"> acoustic survey</w:t>
        </w:r>
      </w:ins>
      <w:ins w:id="426" w:author="DFO-MPO" w:date="2018-02-13T15:43:00Z">
        <w:r>
          <w:rPr>
            <w:sz w:val="28"/>
            <w:szCs w:val="28"/>
          </w:rPr>
          <w:t xml:space="preserve"> and the inshore commercial fishery</w:t>
        </w:r>
      </w:ins>
      <w:ins w:id="427" w:author="DFO-MPO" w:date="2018-02-13T15:40:00Z">
        <w:r w:rsidRPr="007E194E">
          <w:rPr>
            <w:sz w:val="28"/>
            <w:szCs w:val="28"/>
          </w:rPr>
          <w:t xml:space="preserve">. Prior to 1991, 6 year-old capelin were caught in most years and made up ~0.5% of the total catch for the inshore commercial fishery but were somewhat rarer in the acoustic survey, only contributing 0.005 to 0.3% of the catch depending on the year. After 1991, catches of 6 year-old fish in the commercial fishery became more intermittent with the most recent records for </w:t>
        </w:r>
      </w:ins>
      <w:ins w:id="428" w:author="DFO-MPO" w:date="2018-02-13T16:08:00Z">
        <w:r w:rsidR="00530457">
          <w:rPr>
            <w:sz w:val="28"/>
            <w:szCs w:val="28"/>
          </w:rPr>
          <w:t xml:space="preserve">captures of </w:t>
        </w:r>
      </w:ins>
      <w:ins w:id="429" w:author="DFO-MPO" w:date="2018-02-13T15:40:00Z">
        <w:r w:rsidRPr="007E194E">
          <w:rPr>
            <w:sz w:val="28"/>
            <w:szCs w:val="28"/>
          </w:rPr>
          <w:t>6 year-old capelin being f</w:t>
        </w:r>
      </w:ins>
      <w:ins w:id="430" w:author="DFO-MPO" w:date="2018-02-13T15:44:00Z">
        <w:r>
          <w:rPr>
            <w:sz w:val="28"/>
            <w:szCs w:val="28"/>
          </w:rPr>
          <w:t>rom</w:t>
        </w:r>
      </w:ins>
      <w:ins w:id="431" w:author="DFO-MPO" w:date="2018-02-13T15:40:00Z">
        <w:r w:rsidRPr="007E194E">
          <w:rPr>
            <w:sz w:val="28"/>
            <w:szCs w:val="28"/>
          </w:rPr>
          <w:t xml:space="preserve"> 2000 and 2006 in area 3K</w:t>
        </w:r>
        <w:r w:rsidRPr="004A7570">
          <w:rPr>
            <w:sz w:val="28"/>
            <w:szCs w:val="28"/>
          </w:rPr>
          <w:t xml:space="preserve"> and </w:t>
        </w:r>
      </w:ins>
      <w:ins w:id="432" w:author="DFO-MPO" w:date="2018-02-13T15:44:00Z">
        <w:r>
          <w:rPr>
            <w:sz w:val="28"/>
            <w:szCs w:val="28"/>
          </w:rPr>
          <w:t>from</w:t>
        </w:r>
      </w:ins>
      <w:ins w:id="433" w:author="DFO-MPO" w:date="2018-02-13T15:40:00Z">
        <w:r w:rsidRPr="007E194E">
          <w:rPr>
            <w:sz w:val="28"/>
            <w:szCs w:val="28"/>
          </w:rPr>
          <w:t xml:space="preserve"> 1998 and 2007 in area 3L. </w:t>
        </w:r>
        <w:proofErr w:type="gramStart"/>
        <w:r w:rsidRPr="007E194E">
          <w:rPr>
            <w:sz w:val="28"/>
            <w:szCs w:val="28"/>
          </w:rPr>
          <w:t>Six year-old capelin</w:t>
        </w:r>
        <w:proofErr w:type="gramEnd"/>
        <w:r w:rsidRPr="007E194E">
          <w:rPr>
            <w:sz w:val="28"/>
            <w:szCs w:val="28"/>
          </w:rPr>
          <w:t xml:space="preserve"> have not been caught in the acoustic survey since 1989. Post-1991 catches of 5 year-old </w:t>
        </w:r>
      </w:ins>
      <w:ins w:id="434" w:author="DFO-MPO" w:date="2018-02-13T15:44:00Z">
        <w:r>
          <w:rPr>
            <w:sz w:val="28"/>
            <w:szCs w:val="28"/>
          </w:rPr>
          <w:t>capelin</w:t>
        </w:r>
      </w:ins>
      <w:ins w:id="435" w:author="DFO-MPO" w:date="2018-02-13T15:40:00Z">
        <w:r w:rsidRPr="007E194E">
          <w:rPr>
            <w:sz w:val="28"/>
            <w:szCs w:val="28"/>
          </w:rPr>
          <w:t xml:space="preserve"> are between ~1/8 and ~1/18</w:t>
        </w:r>
        <w:r w:rsidRPr="007E194E">
          <w:rPr>
            <w:sz w:val="28"/>
            <w:szCs w:val="28"/>
            <w:vertAlign w:val="superscript"/>
          </w:rPr>
          <w:t>th</w:t>
        </w:r>
        <w:r w:rsidRPr="007E194E">
          <w:rPr>
            <w:sz w:val="28"/>
            <w:szCs w:val="28"/>
          </w:rPr>
          <w:t xml:space="preserve"> of their pre-1991 contributions to</w:t>
        </w:r>
        <w:r w:rsidR="009E2929" w:rsidRPr="009E2929">
          <w:rPr>
            <w:sz w:val="28"/>
            <w:szCs w:val="28"/>
          </w:rPr>
          <w:t xml:space="preserve"> inshore commercial and </w:t>
        </w:r>
      </w:ins>
      <w:ins w:id="436" w:author="DFO-MPO" w:date="2018-02-19T10:43:00Z">
        <w:r w:rsidR="009E2929">
          <w:rPr>
            <w:sz w:val="28"/>
            <w:szCs w:val="28"/>
          </w:rPr>
          <w:t>spring</w:t>
        </w:r>
      </w:ins>
      <w:ins w:id="437" w:author="DFO-MPO" w:date="2018-02-13T15:40:00Z">
        <w:r w:rsidRPr="007E194E">
          <w:rPr>
            <w:sz w:val="28"/>
            <w:szCs w:val="28"/>
          </w:rPr>
          <w:t xml:space="preserve"> acoustic survey catches. In terms of absolute numbers of 5 year-old fish being caught in the inshore commercial fishery, their numbers have </w:t>
        </w:r>
      </w:ins>
      <w:ins w:id="438" w:author="DFO-MPO" w:date="2018-02-13T16:09:00Z">
        <w:r w:rsidR="00530457">
          <w:rPr>
            <w:sz w:val="28"/>
            <w:szCs w:val="28"/>
          </w:rPr>
          <w:t>declined</w:t>
        </w:r>
      </w:ins>
      <w:ins w:id="439" w:author="DFO-MPO" w:date="2018-02-13T15:40:00Z">
        <w:r w:rsidRPr="007E194E">
          <w:rPr>
            <w:sz w:val="28"/>
            <w:szCs w:val="28"/>
          </w:rPr>
          <w:t xml:space="preserve"> from the 10s to 100s of billions of individual fish being caught each year in the 1980s to fewer than a million individuals a year being caught between 2013 and 2016 in areas 3K and 3L, a million-fold decline in abundance (6 orders of magnitude) since their peak in 1988. Th</w:t>
        </w:r>
        <w:r w:rsidR="00530457" w:rsidRPr="00530457">
          <w:rPr>
            <w:sz w:val="28"/>
            <w:szCs w:val="28"/>
          </w:rPr>
          <w:t>e post-1991 contribution of ag</w:t>
        </w:r>
        <w:r w:rsidR="00530457" w:rsidRPr="00F92B62">
          <w:rPr>
            <w:sz w:val="28"/>
            <w:szCs w:val="28"/>
          </w:rPr>
          <w:t>e</w:t>
        </w:r>
      </w:ins>
      <w:ins w:id="440" w:author="DFO-MPO" w:date="2018-02-13T16:09:00Z">
        <w:r w:rsidR="00530457">
          <w:rPr>
            <w:sz w:val="28"/>
            <w:szCs w:val="28"/>
          </w:rPr>
          <w:t>-</w:t>
        </w:r>
      </w:ins>
      <w:ins w:id="441" w:author="DFO-MPO" w:date="2018-02-13T15:40:00Z">
        <w:r w:rsidRPr="007E194E">
          <w:rPr>
            <w:sz w:val="28"/>
            <w:szCs w:val="28"/>
          </w:rPr>
          <w:t xml:space="preserve">4 capelin to inshore commercial and to acoustic survey catches has fallen to between a quarter and a third of their pre-1991 contributions. </w:t>
        </w:r>
      </w:ins>
    </w:p>
    <w:p w:rsidR="004A7570" w:rsidRPr="007E194E" w:rsidRDefault="004A7570" w:rsidP="004A7570">
      <w:pPr>
        <w:rPr>
          <w:ins w:id="442" w:author="DFO-MPO" w:date="2018-02-13T15:40:00Z"/>
          <w:sz w:val="28"/>
          <w:szCs w:val="28"/>
        </w:rPr>
      </w:pPr>
      <w:ins w:id="443" w:author="DFO-MPO" w:date="2018-02-13T15:40:00Z">
        <w:r w:rsidRPr="007E194E">
          <w:rPr>
            <w:sz w:val="28"/>
            <w:szCs w:val="28"/>
          </w:rPr>
          <w:lastRenderedPageBreak/>
          <w:t xml:space="preserve">While the contribution of age-4+ capelin to inshore commercial catches of capelin have been collapsing, younger age-classes of capelin have become increasingly important contributors to catches. Prior to 1991, on-average 0.6% in area 3K and 3.4% in area 3L of the inshore commercial catch consisted of 2-year-old capelin. After 1991, 2-year-old capelin averaged 32% of the catch in area 3K and 42% of the catch in area 3L, a more than 60-fold increase in area 3K and a 12-fold increase in area 3L. The contribution of 3-year-old fish to catches has been relatively unchanged over the two time periods, on average contributing 50% and 53% of the catch in areas 3K and 3L respectively prior to 1991 and 57% and 50% post-1991. However, for the 3 most recent years (2014 to 2016) of catch data 3-year-old fish in areas 3K and 3L have been 72 to 82% of the catch. In the acoustic survey, the contributions of 2 and 3 year-old capelin to catches has remained somewhat consistent at ~60% and 28% of the catch. In contrast, age 1 capelin have gone from being 1% of the catch to ~10% of the catch in acoustic surveys while the contributions of 4, 5 and 6 year-old capelin have declined.   </w:t>
        </w:r>
      </w:ins>
    </w:p>
    <w:p w:rsidR="004A7570" w:rsidRDefault="00A84AC0" w:rsidP="004A7570">
      <w:pPr>
        <w:rPr>
          <w:ins w:id="444" w:author="DFO-MPO" w:date="2018-02-13T15:46:00Z"/>
          <w:sz w:val="28"/>
          <w:szCs w:val="28"/>
        </w:rPr>
      </w:pPr>
      <w:ins w:id="445" w:author="DFO-MPO" w:date="2018-02-13T15:51:00Z">
        <w:r>
          <w:rPr>
            <w:sz w:val="28"/>
            <w:szCs w:val="28"/>
          </w:rPr>
          <w:t>T</w:t>
        </w:r>
      </w:ins>
      <w:ins w:id="446" w:author="DFO-MPO" w:date="2018-02-13T15:46:00Z">
        <w:r>
          <w:rPr>
            <w:sz w:val="28"/>
            <w:szCs w:val="28"/>
          </w:rPr>
          <w:t>he decrease in numbers</w:t>
        </w:r>
      </w:ins>
      <w:ins w:id="447" w:author="DFO-MPO" w:date="2018-02-13T15:48:00Z">
        <w:r>
          <w:rPr>
            <w:sz w:val="28"/>
            <w:szCs w:val="28"/>
          </w:rPr>
          <w:t xml:space="preserve"> of </w:t>
        </w:r>
      </w:ins>
      <w:ins w:id="448" w:author="DFO-MPO" w:date="2018-02-13T15:46:00Z">
        <w:r w:rsidR="004A7570">
          <w:rPr>
            <w:sz w:val="28"/>
            <w:szCs w:val="28"/>
          </w:rPr>
          <w:t xml:space="preserve">older capelin </w:t>
        </w:r>
      </w:ins>
      <w:ins w:id="449" w:author="DFO-MPO" w:date="2018-02-13T15:48:00Z">
        <w:r>
          <w:rPr>
            <w:sz w:val="28"/>
            <w:szCs w:val="28"/>
          </w:rPr>
          <w:t xml:space="preserve">being caught in the spring acoustic survey </w:t>
        </w:r>
      </w:ins>
      <w:ins w:id="450" w:author="DFO-MPO" w:date="2018-02-13T15:47:00Z">
        <w:r>
          <w:rPr>
            <w:sz w:val="28"/>
            <w:szCs w:val="28"/>
          </w:rPr>
          <w:t>is supportive of Frank et al.</w:t>
        </w:r>
      </w:ins>
      <w:ins w:id="451" w:author="DFO-MPO" w:date="2018-02-13T15:48:00Z">
        <w:r>
          <w:rPr>
            <w:sz w:val="28"/>
            <w:szCs w:val="28"/>
          </w:rPr>
          <w:t xml:space="preserve">’s migration </w:t>
        </w:r>
      </w:ins>
      <w:ins w:id="452" w:author="DFO-MPO" w:date="2018-02-13T15:51:00Z">
        <w:r>
          <w:rPr>
            <w:sz w:val="28"/>
            <w:szCs w:val="28"/>
          </w:rPr>
          <w:t xml:space="preserve">hypothesis. However, </w:t>
        </w:r>
      </w:ins>
      <w:ins w:id="453" w:author="DFO-MPO" w:date="2018-02-13T15:48:00Z">
        <w:r>
          <w:rPr>
            <w:sz w:val="28"/>
            <w:szCs w:val="28"/>
          </w:rPr>
          <w:t>the lack of a corresponding increase</w:t>
        </w:r>
      </w:ins>
      <w:ins w:id="454" w:author="DFO-MPO" w:date="2018-02-13T16:14:00Z">
        <w:r w:rsidR="00056B7E">
          <w:rPr>
            <w:sz w:val="28"/>
            <w:szCs w:val="28"/>
          </w:rPr>
          <w:t xml:space="preserve"> in the numbers of older capelin being caught in the inshore commercial fishery, </w:t>
        </w:r>
      </w:ins>
      <w:ins w:id="455" w:author="DFO-MPO" w:date="2018-02-13T15:52:00Z">
        <w:r>
          <w:rPr>
            <w:sz w:val="28"/>
            <w:szCs w:val="28"/>
          </w:rPr>
          <w:t>in fact their numbers have actually decreased</w:t>
        </w:r>
      </w:ins>
      <w:ins w:id="456" w:author="DFO-MPO" w:date="2018-02-13T15:48:00Z">
        <w:r>
          <w:rPr>
            <w:sz w:val="28"/>
            <w:szCs w:val="28"/>
          </w:rPr>
          <w:t xml:space="preserve"> </w:t>
        </w:r>
      </w:ins>
      <w:ins w:id="457" w:author="DFO-MPO" w:date="2018-02-13T16:14:00Z">
        <w:r w:rsidR="00056B7E">
          <w:rPr>
            <w:sz w:val="28"/>
            <w:szCs w:val="28"/>
          </w:rPr>
          <w:t xml:space="preserve">both in absolute terms and as a </w:t>
        </w:r>
      </w:ins>
      <w:ins w:id="458" w:author="DFO-MPO" w:date="2018-02-13T16:15:00Z">
        <w:r w:rsidR="00056B7E">
          <w:rPr>
            <w:sz w:val="28"/>
            <w:szCs w:val="28"/>
          </w:rPr>
          <w:t>proportion</w:t>
        </w:r>
      </w:ins>
      <w:ins w:id="459" w:author="DFO-MPO" w:date="2018-02-13T16:14:00Z">
        <w:r w:rsidR="00056B7E">
          <w:rPr>
            <w:sz w:val="28"/>
            <w:szCs w:val="28"/>
          </w:rPr>
          <w:t xml:space="preserve"> </w:t>
        </w:r>
      </w:ins>
      <w:ins w:id="460" w:author="DFO-MPO" w:date="2018-02-13T16:15:00Z">
        <w:r w:rsidR="00056B7E">
          <w:rPr>
            <w:sz w:val="28"/>
            <w:szCs w:val="28"/>
          </w:rPr>
          <w:t xml:space="preserve">of the overall catch, results in </w:t>
        </w:r>
      </w:ins>
      <w:ins w:id="461" w:author="DFO-MPO" w:date="2018-02-13T15:49:00Z">
        <w:r>
          <w:rPr>
            <w:sz w:val="28"/>
            <w:szCs w:val="28"/>
          </w:rPr>
          <w:t>our having to reject this hypothesis.</w:t>
        </w:r>
      </w:ins>
      <w:ins w:id="462" w:author="DFO-MPO" w:date="2018-02-13T16:15:00Z">
        <w:r w:rsidR="00056B7E">
          <w:rPr>
            <w:sz w:val="28"/>
            <w:szCs w:val="28"/>
          </w:rPr>
          <w:t xml:space="preserve"> T</w:t>
        </w:r>
      </w:ins>
      <w:ins w:id="463" w:author="DFO-MPO" w:date="2018-02-13T16:16:00Z">
        <w:r w:rsidR="00056B7E">
          <w:rPr>
            <w:sz w:val="28"/>
            <w:szCs w:val="28"/>
          </w:rPr>
          <w:t xml:space="preserve">he truncation of the age-structure of capelin in both inshore and offshore waters </w:t>
        </w:r>
      </w:ins>
      <w:ins w:id="464" w:author="DFO-MPO" w:date="2018-02-13T16:20:00Z">
        <w:r w:rsidR="00056B7E">
          <w:rPr>
            <w:sz w:val="28"/>
            <w:szCs w:val="28"/>
          </w:rPr>
          <w:t xml:space="preserve">and a subsequent shift to younger age-classes </w:t>
        </w:r>
      </w:ins>
      <w:ins w:id="465" w:author="DFO-MPO" w:date="2018-02-13T16:17:00Z">
        <w:r w:rsidR="00056B7E">
          <w:rPr>
            <w:sz w:val="28"/>
            <w:szCs w:val="28"/>
          </w:rPr>
          <w:t>does however support the view that the capelin population on the Newfoundland and Labrador continental shelf has</w:t>
        </w:r>
      </w:ins>
      <w:ins w:id="466" w:author="DFO-MPO" w:date="2018-02-13T16:20:00Z">
        <w:r w:rsidR="00056B7E">
          <w:rPr>
            <w:sz w:val="28"/>
            <w:szCs w:val="28"/>
          </w:rPr>
          <w:t xml:space="preserve"> collapsed relative to the numbers in the 1980s and has not yet recovered.</w:t>
        </w:r>
      </w:ins>
      <w:ins w:id="467" w:author="DFO-MPO" w:date="2018-02-13T16:21:00Z">
        <w:r w:rsidR="00056B7E">
          <w:rPr>
            <w:sz w:val="28"/>
            <w:szCs w:val="28"/>
          </w:rPr>
          <w:t xml:space="preserve"> </w:t>
        </w:r>
      </w:ins>
      <w:ins w:id="468" w:author="DFO-MPO" w:date="2018-02-13T16:17:00Z">
        <w:r w:rsidR="00056B7E">
          <w:rPr>
            <w:sz w:val="28"/>
            <w:szCs w:val="28"/>
          </w:rPr>
          <w:t xml:space="preserve"> </w:t>
        </w:r>
      </w:ins>
    </w:p>
    <w:p w:rsidR="00133D1B" w:rsidRPr="004A7570" w:rsidRDefault="00133D1B">
      <w:pPr>
        <w:rPr>
          <w:ins w:id="469" w:author="DFO-MPO" w:date="2018-02-13T14:50:00Z"/>
          <w:rStyle w:val="fontstyle01"/>
          <w:rFonts w:asciiTheme="minorHAnsi" w:hAnsiTheme="minorHAnsi"/>
          <w:sz w:val="28"/>
          <w:szCs w:val="28"/>
        </w:rPr>
      </w:pPr>
    </w:p>
    <w:p w:rsidR="00F461E3" w:rsidDel="004A3CA0" w:rsidRDefault="00214FFE">
      <w:pPr>
        <w:rPr>
          <w:del w:id="470" w:author="DFO-MPO" w:date="2018-02-16T17:15:00Z"/>
          <w:rStyle w:val="fontstyle01"/>
          <w:rFonts w:asciiTheme="minorHAnsi" w:hAnsiTheme="minorHAnsi"/>
          <w:sz w:val="28"/>
          <w:szCs w:val="28"/>
        </w:rPr>
      </w:pPr>
      <w:del w:id="471" w:author="DFO-MPO" w:date="2018-02-16T17:15:00Z">
        <w:r w:rsidDel="004A3CA0">
          <w:rPr>
            <w:rStyle w:val="fontstyle01"/>
            <w:rFonts w:asciiTheme="minorHAnsi" w:hAnsiTheme="minorHAnsi"/>
            <w:sz w:val="28"/>
            <w:szCs w:val="28"/>
          </w:rPr>
          <w:delText xml:space="preserve">  If post spawning capelin remained in the embayments year around</w:delText>
        </w:r>
        <w:r w:rsidR="009D7ED2" w:rsidDel="004A3CA0">
          <w:rPr>
            <w:rStyle w:val="fontstyle01"/>
            <w:rFonts w:asciiTheme="minorHAnsi" w:hAnsiTheme="minorHAnsi"/>
            <w:sz w:val="28"/>
            <w:szCs w:val="28"/>
          </w:rPr>
          <w:delText xml:space="preserve"> as postulated</w:delText>
        </w:r>
        <w:commentRangeStart w:id="472"/>
        <w:r w:rsidDel="004A3CA0">
          <w:rPr>
            <w:rStyle w:val="fontstyle01"/>
            <w:rFonts w:asciiTheme="minorHAnsi" w:hAnsiTheme="minorHAnsi"/>
            <w:sz w:val="28"/>
            <w:szCs w:val="28"/>
          </w:rPr>
          <w:delText>, or had undergone an inshore shift in distribution</w:delText>
        </w:r>
        <w:r w:rsidR="009D7ED2" w:rsidDel="004A3CA0">
          <w:rPr>
            <w:rStyle w:val="fontstyle01"/>
            <w:rFonts w:asciiTheme="minorHAnsi" w:hAnsiTheme="minorHAnsi"/>
            <w:sz w:val="28"/>
            <w:szCs w:val="28"/>
          </w:rPr>
          <w:delText>,</w:delText>
        </w:r>
        <w:r w:rsidDel="004A3CA0">
          <w:rPr>
            <w:rStyle w:val="fontstyle01"/>
            <w:rFonts w:asciiTheme="minorHAnsi" w:hAnsiTheme="minorHAnsi"/>
            <w:sz w:val="28"/>
            <w:szCs w:val="28"/>
          </w:rPr>
          <w:delText xml:space="preserve"> we would expect to see a change in the ratio of immature to mature fish in the </w:delText>
        </w:r>
        <w:r w:rsidR="009D7ED2" w:rsidDel="004A3CA0">
          <w:rPr>
            <w:rStyle w:val="fontstyle01"/>
            <w:rFonts w:asciiTheme="minorHAnsi" w:hAnsiTheme="minorHAnsi"/>
            <w:sz w:val="28"/>
            <w:szCs w:val="28"/>
          </w:rPr>
          <w:delText xml:space="preserve">surveyed </w:delText>
        </w:r>
        <w:r w:rsidDel="004A3CA0">
          <w:rPr>
            <w:rStyle w:val="fontstyle01"/>
            <w:rFonts w:asciiTheme="minorHAnsi" w:hAnsiTheme="minorHAnsi"/>
            <w:sz w:val="28"/>
            <w:szCs w:val="28"/>
          </w:rPr>
          <w:delText>strata</w:delText>
        </w:r>
        <w:r w:rsidR="009D7ED2" w:rsidDel="004A3CA0">
          <w:rPr>
            <w:rStyle w:val="fontstyle01"/>
            <w:rFonts w:asciiTheme="minorHAnsi" w:hAnsiTheme="minorHAnsi"/>
            <w:sz w:val="28"/>
            <w:szCs w:val="28"/>
          </w:rPr>
          <w:delText>.</w:delText>
        </w:r>
        <w:r w:rsidDel="004A3CA0">
          <w:rPr>
            <w:rStyle w:val="fontstyle01"/>
            <w:rFonts w:asciiTheme="minorHAnsi" w:hAnsiTheme="minorHAnsi"/>
            <w:sz w:val="28"/>
            <w:szCs w:val="28"/>
          </w:rPr>
          <w:delText xml:space="preserve"> </w:delText>
        </w:r>
        <w:r w:rsidR="009D7ED2" w:rsidDel="004A3CA0">
          <w:rPr>
            <w:rStyle w:val="fontstyle01"/>
            <w:rFonts w:asciiTheme="minorHAnsi" w:hAnsiTheme="minorHAnsi"/>
            <w:sz w:val="28"/>
            <w:szCs w:val="28"/>
          </w:rPr>
          <w:delText xml:space="preserve"> </w:delText>
        </w:r>
        <w:r w:rsidDel="004A3CA0">
          <w:rPr>
            <w:rStyle w:val="fontstyle01"/>
            <w:rFonts w:asciiTheme="minorHAnsi" w:hAnsiTheme="minorHAnsi"/>
            <w:sz w:val="28"/>
            <w:szCs w:val="28"/>
          </w:rPr>
          <w:delText xml:space="preserve">Yet the </w:delText>
        </w:r>
        <w:r w:rsidR="009D7ED2" w:rsidDel="004A3CA0">
          <w:rPr>
            <w:rStyle w:val="fontstyle01"/>
            <w:rFonts w:asciiTheme="minorHAnsi" w:hAnsiTheme="minorHAnsi"/>
            <w:sz w:val="28"/>
            <w:szCs w:val="28"/>
          </w:rPr>
          <w:delText xml:space="preserve">proportion of immature fish </w:delText>
        </w:r>
        <w:r w:rsidDel="004A3CA0">
          <w:rPr>
            <w:rStyle w:val="fontstyle01"/>
            <w:rFonts w:asciiTheme="minorHAnsi" w:hAnsiTheme="minorHAnsi"/>
            <w:sz w:val="28"/>
            <w:szCs w:val="28"/>
          </w:rPr>
          <w:delText>differ significantly over the period of the decline</w:delText>
        </w:r>
        <w:r w:rsidR="009D7ED2" w:rsidDel="004A3CA0">
          <w:rPr>
            <w:rStyle w:val="fontstyle01"/>
            <w:rFonts w:asciiTheme="minorHAnsi" w:hAnsiTheme="minorHAnsi"/>
            <w:sz w:val="28"/>
            <w:szCs w:val="28"/>
          </w:rPr>
          <w:delText xml:space="preserve"> (1985-1992)</w:delText>
        </w:r>
        <w:r w:rsidR="00F86168" w:rsidDel="004A3CA0">
          <w:rPr>
            <w:rStyle w:val="fontstyle01"/>
            <w:rFonts w:asciiTheme="minorHAnsi" w:hAnsiTheme="minorHAnsi"/>
            <w:sz w:val="28"/>
            <w:szCs w:val="28"/>
          </w:rPr>
          <w:delText xml:space="preserve">. </w:delText>
        </w:r>
        <w:r w:rsidR="009D7ED2" w:rsidRPr="009D7ED2" w:rsidDel="004A3CA0">
          <w:rPr>
            <w:rStyle w:val="fontstyle01"/>
            <w:rFonts w:asciiTheme="minorHAnsi" w:hAnsiTheme="minorHAnsi"/>
            <w:sz w:val="28"/>
            <w:szCs w:val="28"/>
            <w:highlight w:val="yellow"/>
          </w:rPr>
          <w:delText>Aaron</w:delText>
        </w:r>
        <w:r w:rsidR="009D7ED2" w:rsidDel="004A3CA0">
          <w:rPr>
            <w:rStyle w:val="fontstyle01"/>
            <w:rFonts w:asciiTheme="minorHAnsi" w:hAnsiTheme="minorHAnsi"/>
            <w:sz w:val="28"/>
            <w:szCs w:val="28"/>
            <w:highlight w:val="yellow"/>
          </w:rPr>
          <w:delText xml:space="preserve"> </w:delText>
        </w:r>
        <w:r w:rsidR="00F70462" w:rsidDel="004A3CA0">
          <w:rPr>
            <w:rStyle w:val="fontstyle01"/>
            <w:rFonts w:asciiTheme="minorHAnsi" w:hAnsiTheme="minorHAnsi"/>
            <w:sz w:val="28"/>
            <w:szCs w:val="28"/>
            <w:highlight w:val="yellow"/>
          </w:rPr>
          <w:delText xml:space="preserve">can you provide stats </w:delText>
        </w:r>
      </w:del>
      <w:commentRangeEnd w:id="472"/>
      <w:r w:rsidR="004A3CA0">
        <w:rPr>
          <w:rStyle w:val="CommentReference"/>
        </w:rPr>
        <w:commentReference w:id="472"/>
      </w:r>
      <w:del w:id="473" w:author="DFO-MPO" w:date="2018-02-16T17:15:00Z">
        <w:r w:rsidR="00F70462" w:rsidDel="004A3CA0">
          <w:rPr>
            <w:rStyle w:val="fontstyle01"/>
            <w:rFonts w:asciiTheme="minorHAnsi" w:hAnsiTheme="minorHAnsi"/>
            <w:sz w:val="28"/>
            <w:szCs w:val="28"/>
            <w:highlight w:val="yellow"/>
          </w:rPr>
          <w:delText>ple</w:delText>
        </w:r>
        <w:r w:rsidR="009D7ED2" w:rsidDel="004A3CA0">
          <w:rPr>
            <w:rStyle w:val="fontstyle01"/>
            <w:rFonts w:asciiTheme="minorHAnsi" w:hAnsiTheme="minorHAnsi"/>
            <w:sz w:val="28"/>
            <w:szCs w:val="28"/>
            <w:highlight w:val="yellow"/>
          </w:rPr>
          <w:delText>a</w:delText>
        </w:r>
        <w:r w:rsidR="00F70462" w:rsidDel="004A3CA0">
          <w:rPr>
            <w:rStyle w:val="fontstyle01"/>
            <w:rFonts w:asciiTheme="minorHAnsi" w:hAnsiTheme="minorHAnsi"/>
            <w:sz w:val="28"/>
            <w:szCs w:val="28"/>
            <w:highlight w:val="yellow"/>
          </w:rPr>
          <w:delText>s</w:delText>
        </w:r>
        <w:r w:rsidR="009D7ED2" w:rsidDel="004A3CA0">
          <w:rPr>
            <w:rStyle w:val="fontstyle01"/>
            <w:rFonts w:asciiTheme="minorHAnsi" w:hAnsiTheme="minorHAnsi"/>
            <w:sz w:val="28"/>
            <w:szCs w:val="28"/>
            <w:highlight w:val="yellow"/>
          </w:rPr>
          <w:delText>e</w:delText>
        </w:r>
        <w:r w:rsidR="009D7ED2" w:rsidRPr="009D7ED2" w:rsidDel="004A3CA0">
          <w:rPr>
            <w:rStyle w:val="fontstyle01"/>
            <w:rFonts w:asciiTheme="minorHAnsi" w:hAnsiTheme="minorHAnsi"/>
            <w:sz w:val="28"/>
            <w:szCs w:val="28"/>
            <w:highlight w:val="yellow"/>
          </w:rPr>
          <w:delText>?</w:delText>
        </w:r>
        <w:r w:rsidR="009D7ED2" w:rsidDel="004A3CA0">
          <w:rPr>
            <w:rStyle w:val="fontstyle01"/>
            <w:rFonts w:asciiTheme="minorHAnsi" w:hAnsiTheme="minorHAnsi"/>
            <w:sz w:val="28"/>
            <w:szCs w:val="28"/>
          </w:rPr>
          <w:delText>)</w:delText>
        </w:r>
        <w:r w:rsidDel="004A3CA0">
          <w:rPr>
            <w:rStyle w:val="fontstyle01"/>
            <w:rFonts w:asciiTheme="minorHAnsi" w:hAnsiTheme="minorHAnsi"/>
            <w:sz w:val="28"/>
            <w:szCs w:val="28"/>
          </w:rPr>
          <w:delText xml:space="preserve">, </w:delText>
        </w:r>
        <w:r w:rsidR="009D7ED2" w:rsidDel="004A3CA0">
          <w:rPr>
            <w:rStyle w:val="fontstyle01"/>
            <w:rFonts w:asciiTheme="minorHAnsi" w:hAnsiTheme="minorHAnsi"/>
            <w:sz w:val="28"/>
            <w:szCs w:val="28"/>
          </w:rPr>
          <w:delText xml:space="preserve"> </w:delText>
        </w:r>
        <w:r w:rsidDel="004A3CA0">
          <w:rPr>
            <w:rStyle w:val="fontstyle01"/>
            <w:rFonts w:asciiTheme="minorHAnsi" w:hAnsiTheme="minorHAnsi"/>
            <w:sz w:val="28"/>
            <w:szCs w:val="28"/>
          </w:rPr>
          <w:delText xml:space="preserve">although the proportion of maturing fish offshore increased in all areas </w:delText>
        </w:r>
        <w:r w:rsidRPr="00214FFE" w:rsidDel="004A3CA0">
          <w:rPr>
            <w:rStyle w:val="fontstyle01"/>
            <w:rFonts w:asciiTheme="minorHAnsi" w:hAnsiTheme="minorHAnsi"/>
            <w:sz w:val="28"/>
            <w:szCs w:val="28"/>
            <w:highlight w:val="yellow"/>
          </w:rPr>
          <w:delText xml:space="preserve">(Fig </w:delText>
        </w:r>
        <w:r w:rsidR="009D7ED2" w:rsidDel="004A3CA0">
          <w:rPr>
            <w:rStyle w:val="fontstyle01"/>
            <w:rFonts w:asciiTheme="minorHAnsi" w:hAnsiTheme="minorHAnsi"/>
            <w:sz w:val="28"/>
            <w:szCs w:val="28"/>
            <w:highlight w:val="yellow"/>
          </w:rPr>
          <w:delText xml:space="preserve"> FM-5</w:delText>
        </w:r>
        <w:r w:rsidRPr="00214FFE" w:rsidDel="004A3CA0">
          <w:rPr>
            <w:rStyle w:val="fontstyle01"/>
            <w:rFonts w:asciiTheme="minorHAnsi" w:hAnsiTheme="minorHAnsi"/>
            <w:sz w:val="28"/>
            <w:szCs w:val="28"/>
            <w:highlight w:val="yellow"/>
          </w:rPr>
          <w:delText>).</w:delText>
        </w:r>
        <w:r w:rsidDel="004A3CA0">
          <w:rPr>
            <w:rStyle w:val="fontstyle01"/>
            <w:rFonts w:asciiTheme="minorHAnsi" w:hAnsiTheme="minorHAnsi"/>
            <w:sz w:val="28"/>
            <w:szCs w:val="28"/>
          </w:rPr>
          <w:delText xml:space="preserve">  </w:delText>
        </w:r>
        <w:commentRangeEnd w:id="377"/>
        <w:r w:rsidR="00192BD0" w:rsidDel="004A3CA0">
          <w:rPr>
            <w:rStyle w:val="CommentReference"/>
          </w:rPr>
          <w:commentReference w:id="377"/>
        </w:r>
      </w:del>
    </w:p>
    <w:p w:rsidR="007B7949" w:rsidDel="00931527" w:rsidRDefault="00F86168">
      <w:pPr>
        <w:rPr>
          <w:del w:id="474" w:author="DFO-MPO" w:date="2018-02-13T14:18:00Z"/>
          <w:rStyle w:val="fontstyle01"/>
          <w:rFonts w:asciiTheme="minorHAnsi" w:hAnsiTheme="minorHAnsi"/>
          <w:sz w:val="28"/>
          <w:szCs w:val="28"/>
        </w:rPr>
      </w:pPr>
      <w:del w:id="475" w:author="DFO-MPO" w:date="2018-02-13T14:32:00Z">
        <w:r w:rsidDel="00C64CAC">
          <w:rPr>
            <w:rStyle w:val="fontstyle01"/>
            <w:rFonts w:asciiTheme="minorHAnsi" w:hAnsiTheme="minorHAnsi"/>
            <w:sz w:val="28"/>
            <w:szCs w:val="28"/>
          </w:rPr>
          <w:delText xml:space="preserve">From 1967-1968 seasonal surveys of capelin were conducted in Trinity Bay, an important capelin spawning area (Winters 1970).  These surveys revealed overwintering mature capelin near bottom in depths from 140 -200m.  They also revealed large schools of immature fish.  Although the amounts of capelin present were not quantified, Winters suggested that adequate numbers might be present to support a winter trawl fishery. </w:delText>
        </w:r>
        <w:r w:rsidR="003104F7" w:rsidDel="00C64CAC">
          <w:rPr>
            <w:rStyle w:val="fontstyle01"/>
            <w:rFonts w:asciiTheme="minorHAnsi" w:hAnsiTheme="minorHAnsi"/>
            <w:sz w:val="28"/>
            <w:szCs w:val="28"/>
          </w:rPr>
          <w:delText xml:space="preserve">From 2002 another </w:delText>
        </w:r>
        <w:r w:rsidDel="00C64CAC">
          <w:rPr>
            <w:rStyle w:val="fontstyle01"/>
            <w:rFonts w:asciiTheme="minorHAnsi" w:hAnsiTheme="minorHAnsi"/>
            <w:sz w:val="28"/>
            <w:szCs w:val="28"/>
          </w:rPr>
          <w:delText xml:space="preserve">series of seasonal acoustic surveys </w:delText>
        </w:r>
        <w:r w:rsidR="00F461E3" w:rsidDel="00C64CAC">
          <w:rPr>
            <w:rStyle w:val="fontstyle01"/>
            <w:rFonts w:asciiTheme="minorHAnsi" w:hAnsiTheme="minorHAnsi"/>
            <w:sz w:val="28"/>
            <w:szCs w:val="28"/>
          </w:rPr>
          <w:delText xml:space="preserve">(January, June and September) </w:delText>
        </w:r>
        <w:r w:rsidDel="00C64CAC">
          <w:rPr>
            <w:rStyle w:val="fontstyle01"/>
            <w:rFonts w:asciiTheme="minorHAnsi" w:hAnsiTheme="minorHAnsi"/>
            <w:sz w:val="28"/>
            <w:szCs w:val="28"/>
          </w:rPr>
          <w:delText>were conducted</w:delText>
        </w:r>
        <w:r w:rsidR="003104F7" w:rsidDel="00C64CAC">
          <w:rPr>
            <w:rStyle w:val="fontstyle01"/>
            <w:rFonts w:asciiTheme="minorHAnsi" w:hAnsiTheme="minorHAnsi"/>
            <w:sz w:val="28"/>
            <w:szCs w:val="28"/>
          </w:rPr>
          <w:delText>. (</w:delText>
        </w:r>
        <w:r w:rsidR="003104F7" w:rsidRPr="003104F7" w:rsidDel="00C64CAC">
          <w:rPr>
            <w:rStyle w:val="fontstyle01"/>
            <w:rFonts w:asciiTheme="minorHAnsi" w:hAnsiTheme="minorHAnsi"/>
            <w:sz w:val="28"/>
            <w:szCs w:val="28"/>
            <w:highlight w:val="yellow"/>
          </w:rPr>
          <w:delText>Ta</w:delText>
        </w:r>
        <w:r w:rsidRPr="00F86168" w:rsidDel="00C64CAC">
          <w:rPr>
            <w:rStyle w:val="fontstyle01"/>
            <w:rFonts w:asciiTheme="minorHAnsi" w:hAnsiTheme="minorHAnsi"/>
            <w:sz w:val="28"/>
            <w:szCs w:val="28"/>
            <w:highlight w:val="yellow"/>
          </w:rPr>
          <w:delText>ble).</w:delText>
        </w:r>
        <w:r w:rsidDel="00C64CAC">
          <w:rPr>
            <w:rStyle w:val="fontstyle01"/>
            <w:rFonts w:asciiTheme="minorHAnsi" w:hAnsiTheme="minorHAnsi"/>
            <w:sz w:val="28"/>
            <w:szCs w:val="28"/>
          </w:rPr>
          <w:delText xml:space="preserve">  </w:delText>
        </w:r>
        <w:r w:rsidR="00F461E3" w:rsidDel="00C64CAC">
          <w:rPr>
            <w:rStyle w:val="fontstyle01"/>
            <w:rFonts w:asciiTheme="minorHAnsi" w:hAnsiTheme="minorHAnsi"/>
            <w:sz w:val="28"/>
            <w:szCs w:val="28"/>
          </w:rPr>
          <w:delText xml:space="preserve"> </w:delText>
        </w:r>
        <w:r w:rsidR="009C06AD" w:rsidDel="00C64CAC">
          <w:rPr>
            <w:rStyle w:val="fontstyle01"/>
            <w:rFonts w:asciiTheme="minorHAnsi" w:hAnsiTheme="minorHAnsi"/>
            <w:sz w:val="28"/>
            <w:szCs w:val="28"/>
          </w:rPr>
          <w:delText>S</w:delText>
        </w:r>
        <w:r w:rsidR="00413266" w:rsidDel="00C64CAC">
          <w:rPr>
            <w:rStyle w:val="fontstyle01"/>
            <w:rFonts w:asciiTheme="minorHAnsi" w:hAnsiTheme="minorHAnsi"/>
            <w:sz w:val="28"/>
            <w:szCs w:val="28"/>
          </w:rPr>
          <w:delText xml:space="preserve">urveys were conducted from </w:delText>
        </w:r>
        <w:r w:rsidR="00E77CE6" w:rsidDel="00C64CAC">
          <w:rPr>
            <w:rStyle w:val="fontstyle01"/>
            <w:rFonts w:asciiTheme="minorHAnsi" w:hAnsiTheme="minorHAnsi"/>
            <w:sz w:val="28"/>
            <w:szCs w:val="28"/>
          </w:rPr>
          <w:delText>a 23 m inshore research vessel (</w:delText>
        </w:r>
        <w:r w:rsidR="00413266" w:rsidDel="00C64CAC">
          <w:rPr>
            <w:rStyle w:val="fontstyle01"/>
            <w:rFonts w:asciiTheme="minorHAnsi" w:hAnsiTheme="minorHAnsi"/>
            <w:sz w:val="28"/>
            <w:szCs w:val="28"/>
          </w:rPr>
          <w:delText>CCGS Shamook</w:delText>
        </w:r>
        <w:r w:rsidR="00E77CE6" w:rsidDel="00C64CAC">
          <w:rPr>
            <w:rStyle w:val="fontstyle01"/>
            <w:rFonts w:asciiTheme="minorHAnsi" w:hAnsiTheme="minorHAnsi"/>
            <w:sz w:val="28"/>
            <w:szCs w:val="28"/>
          </w:rPr>
          <w:delText>)</w:delText>
        </w:r>
        <w:r w:rsidR="00413266" w:rsidDel="00C64CAC">
          <w:rPr>
            <w:rStyle w:val="fontstyle01"/>
            <w:rFonts w:asciiTheme="minorHAnsi" w:hAnsiTheme="minorHAnsi"/>
            <w:sz w:val="28"/>
            <w:szCs w:val="28"/>
          </w:rPr>
          <w:delText xml:space="preserve"> using a calibrated EK500 ecohosounder with a towed 38 kH</w:delText>
        </w:r>
        <w:r w:rsidR="00E77CE6" w:rsidDel="00C64CAC">
          <w:rPr>
            <w:rStyle w:val="fontstyle01"/>
            <w:rFonts w:asciiTheme="minorHAnsi" w:hAnsiTheme="minorHAnsi"/>
            <w:sz w:val="28"/>
            <w:szCs w:val="28"/>
          </w:rPr>
          <w:delText>z</w:delText>
        </w:r>
        <w:r w:rsidR="00413266" w:rsidDel="00C64CAC">
          <w:rPr>
            <w:rStyle w:val="fontstyle01"/>
            <w:rFonts w:asciiTheme="minorHAnsi" w:hAnsiTheme="minorHAnsi"/>
            <w:sz w:val="28"/>
            <w:szCs w:val="28"/>
          </w:rPr>
          <w:delText xml:space="preserve"> transducer.  </w:delText>
        </w:r>
        <w:r w:rsidR="00E77CE6" w:rsidDel="00C64CAC">
          <w:rPr>
            <w:rStyle w:val="fontstyle01"/>
            <w:rFonts w:asciiTheme="minorHAnsi" w:hAnsiTheme="minorHAnsi"/>
            <w:sz w:val="28"/>
            <w:szCs w:val="28"/>
          </w:rPr>
          <w:delText>S</w:delText>
        </w:r>
        <w:r w:rsidR="00413266" w:rsidDel="00C64CAC">
          <w:rPr>
            <w:rStyle w:val="fontstyle01"/>
            <w:rFonts w:asciiTheme="minorHAnsi" w:hAnsiTheme="minorHAnsi"/>
            <w:sz w:val="28"/>
            <w:szCs w:val="28"/>
          </w:rPr>
          <w:delText>urvey</w:delText>
        </w:r>
        <w:r w:rsidR="00E77CE6" w:rsidDel="00C64CAC">
          <w:rPr>
            <w:rStyle w:val="fontstyle01"/>
            <w:rFonts w:asciiTheme="minorHAnsi" w:hAnsiTheme="minorHAnsi"/>
            <w:sz w:val="28"/>
            <w:szCs w:val="28"/>
          </w:rPr>
          <w:delText>s</w:delText>
        </w:r>
        <w:r w:rsidR="00413266" w:rsidDel="00C64CAC">
          <w:rPr>
            <w:rStyle w:val="fontstyle01"/>
            <w:rFonts w:asciiTheme="minorHAnsi" w:hAnsiTheme="minorHAnsi"/>
            <w:sz w:val="28"/>
            <w:szCs w:val="28"/>
          </w:rPr>
          <w:delText xml:space="preserve"> </w:delText>
        </w:r>
        <w:r w:rsidR="005D450A" w:rsidDel="00C64CAC">
          <w:rPr>
            <w:rStyle w:val="fontstyle01"/>
            <w:rFonts w:asciiTheme="minorHAnsi" w:hAnsiTheme="minorHAnsi"/>
            <w:sz w:val="28"/>
            <w:szCs w:val="28"/>
          </w:rPr>
          <w:delText xml:space="preserve">followed a fixed transect design and </w:delText>
        </w:r>
        <w:r w:rsidR="00413266" w:rsidDel="00C64CAC">
          <w:rPr>
            <w:rStyle w:val="fontstyle01"/>
            <w:rFonts w:asciiTheme="minorHAnsi" w:hAnsiTheme="minorHAnsi"/>
            <w:sz w:val="28"/>
            <w:szCs w:val="28"/>
          </w:rPr>
          <w:delText>covered both the main portion</w:delText>
        </w:r>
        <w:r w:rsidR="00E77CE6" w:rsidDel="00C64CAC">
          <w:rPr>
            <w:rStyle w:val="fontstyle01"/>
            <w:rFonts w:asciiTheme="minorHAnsi" w:hAnsiTheme="minorHAnsi"/>
            <w:sz w:val="28"/>
            <w:szCs w:val="28"/>
          </w:rPr>
          <w:delText>s</w:delText>
        </w:r>
        <w:r w:rsidR="00413266" w:rsidDel="00C64CAC">
          <w:rPr>
            <w:rStyle w:val="fontstyle01"/>
            <w:rFonts w:asciiTheme="minorHAnsi" w:hAnsiTheme="minorHAnsi"/>
            <w:sz w:val="28"/>
            <w:szCs w:val="28"/>
          </w:rPr>
          <w:delText xml:space="preserve"> </w:delText>
        </w:r>
        <w:r w:rsidR="00E77CE6" w:rsidDel="00C64CAC">
          <w:rPr>
            <w:rStyle w:val="fontstyle01"/>
            <w:rFonts w:asciiTheme="minorHAnsi" w:hAnsiTheme="minorHAnsi"/>
            <w:sz w:val="28"/>
            <w:szCs w:val="28"/>
          </w:rPr>
          <w:delText xml:space="preserve">and the four arms of Trinity Bay </w:delText>
        </w:r>
        <w:r w:rsidR="00EF11F5" w:rsidRPr="009C06AD" w:rsidDel="00C64CAC">
          <w:rPr>
            <w:rStyle w:val="fontstyle01"/>
            <w:rFonts w:asciiTheme="minorHAnsi" w:hAnsiTheme="minorHAnsi"/>
            <w:sz w:val="28"/>
            <w:szCs w:val="28"/>
            <w:highlight w:val="yellow"/>
          </w:rPr>
          <w:delText>(Fig</w:delText>
        </w:r>
        <w:r w:rsidDel="00C64CAC">
          <w:rPr>
            <w:rStyle w:val="fontstyle01"/>
            <w:rFonts w:asciiTheme="minorHAnsi" w:hAnsiTheme="minorHAnsi"/>
            <w:sz w:val="28"/>
            <w:szCs w:val="28"/>
            <w:highlight w:val="yellow"/>
          </w:rPr>
          <w:delText xml:space="preserve"> FM-6</w:delText>
        </w:r>
        <w:r w:rsidR="009D7ED2" w:rsidDel="00C64CAC">
          <w:rPr>
            <w:rStyle w:val="fontstyle01"/>
            <w:rFonts w:asciiTheme="minorHAnsi" w:hAnsiTheme="minorHAnsi"/>
            <w:sz w:val="28"/>
            <w:szCs w:val="28"/>
            <w:highlight w:val="yellow"/>
          </w:rPr>
          <w:delText xml:space="preserve"> </w:delText>
        </w:r>
        <w:r w:rsidR="00EF11F5" w:rsidRPr="009C06AD" w:rsidDel="00C64CAC">
          <w:rPr>
            <w:rStyle w:val="fontstyle01"/>
            <w:rFonts w:asciiTheme="minorHAnsi" w:hAnsiTheme="minorHAnsi"/>
            <w:sz w:val="28"/>
            <w:szCs w:val="28"/>
            <w:highlight w:val="yellow"/>
          </w:rPr>
          <w:delText>)</w:delText>
        </w:r>
        <w:r w:rsidR="00413266" w:rsidRPr="009C06AD" w:rsidDel="00C64CAC">
          <w:rPr>
            <w:rStyle w:val="fontstyle01"/>
            <w:rFonts w:asciiTheme="minorHAnsi" w:hAnsiTheme="minorHAnsi"/>
            <w:sz w:val="28"/>
            <w:szCs w:val="28"/>
            <w:highlight w:val="yellow"/>
          </w:rPr>
          <w:delText>.</w:delText>
        </w:r>
        <w:r w:rsidR="00413266" w:rsidDel="00C64CAC">
          <w:rPr>
            <w:rStyle w:val="fontstyle01"/>
            <w:rFonts w:asciiTheme="minorHAnsi" w:hAnsiTheme="minorHAnsi"/>
            <w:sz w:val="28"/>
            <w:szCs w:val="28"/>
          </w:rPr>
          <w:delText xml:space="preserve">  </w:delText>
        </w:r>
        <w:r w:rsidR="00E77CE6" w:rsidDel="00C64CAC">
          <w:rPr>
            <w:rStyle w:val="fontstyle01"/>
            <w:rFonts w:asciiTheme="minorHAnsi" w:hAnsiTheme="minorHAnsi"/>
            <w:sz w:val="28"/>
            <w:szCs w:val="28"/>
          </w:rPr>
          <w:delText>When acoustic targets were encountered</w:delText>
        </w:r>
        <w:r w:rsidR="005D450A" w:rsidDel="00C64CAC">
          <w:rPr>
            <w:rStyle w:val="fontstyle01"/>
            <w:rFonts w:asciiTheme="minorHAnsi" w:hAnsiTheme="minorHAnsi"/>
            <w:sz w:val="28"/>
            <w:szCs w:val="28"/>
          </w:rPr>
          <w:delText>,</w:delText>
        </w:r>
        <w:r w:rsidR="00E77CE6" w:rsidDel="00C64CAC">
          <w:rPr>
            <w:rStyle w:val="fontstyle01"/>
            <w:rFonts w:asciiTheme="minorHAnsi" w:hAnsiTheme="minorHAnsi"/>
            <w:sz w:val="28"/>
            <w:szCs w:val="28"/>
          </w:rPr>
          <w:delText xml:space="preserve"> s</w:delText>
        </w:r>
        <w:r w:rsidR="00413266" w:rsidDel="00C64CAC">
          <w:rPr>
            <w:rStyle w:val="fontstyle01"/>
            <w:rFonts w:asciiTheme="minorHAnsi" w:hAnsiTheme="minorHAnsi"/>
            <w:sz w:val="28"/>
            <w:szCs w:val="28"/>
          </w:rPr>
          <w:delText xml:space="preserve">ampling </w:delText>
        </w:r>
        <w:r w:rsidR="00E77CE6" w:rsidDel="00C64CAC">
          <w:rPr>
            <w:rStyle w:val="fontstyle01"/>
            <w:rFonts w:asciiTheme="minorHAnsi" w:hAnsiTheme="minorHAnsi"/>
            <w:sz w:val="28"/>
            <w:szCs w:val="28"/>
          </w:rPr>
          <w:delText xml:space="preserve">was </w:delText>
        </w:r>
        <w:r w:rsidR="00413266" w:rsidDel="00C64CAC">
          <w:rPr>
            <w:rStyle w:val="fontstyle01"/>
            <w:rFonts w:asciiTheme="minorHAnsi" w:hAnsiTheme="minorHAnsi"/>
            <w:sz w:val="28"/>
            <w:szCs w:val="28"/>
          </w:rPr>
          <w:delText xml:space="preserve">conducted using </w:delText>
        </w:r>
        <w:r w:rsidR="00F461E3" w:rsidDel="00C64CAC">
          <w:rPr>
            <w:rStyle w:val="fontstyle01"/>
            <w:rFonts w:asciiTheme="minorHAnsi" w:hAnsiTheme="minorHAnsi"/>
            <w:sz w:val="28"/>
            <w:szCs w:val="28"/>
          </w:rPr>
          <w:delText xml:space="preserve">bottom and midwater trawls, </w:delText>
        </w:r>
      </w:del>
      <w:del w:id="476" w:author="DFO-MPO" w:date="2018-02-13T14:17:00Z">
        <w:r w:rsidR="00413266" w:rsidDel="00931527">
          <w:rPr>
            <w:rStyle w:val="fontstyle01"/>
            <w:rFonts w:asciiTheme="minorHAnsi" w:hAnsiTheme="minorHAnsi"/>
            <w:sz w:val="28"/>
            <w:szCs w:val="28"/>
          </w:rPr>
          <w:delText xml:space="preserve"> </w:delText>
        </w:r>
      </w:del>
      <w:del w:id="477" w:author="DFO-MPO" w:date="2018-02-13T14:32:00Z">
        <w:r w:rsidR="00413266" w:rsidDel="00C64CAC">
          <w:rPr>
            <w:rStyle w:val="fontstyle01"/>
            <w:rFonts w:asciiTheme="minorHAnsi" w:hAnsiTheme="minorHAnsi"/>
            <w:sz w:val="28"/>
            <w:szCs w:val="28"/>
          </w:rPr>
          <w:delText xml:space="preserve">targeting the portion of the water column where the </w:delText>
        </w:r>
        <w:r w:rsidR="005D450A" w:rsidDel="00C64CAC">
          <w:rPr>
            <w:rStyle w:val="fontstyle01"/>
            <w:rFonts w:asciiTheme="minorHAnsi" w:hAnsiTheme="minorHAnsi"/>
            <w:sz w:val="28"/>
            <w:szCs w:val="28"/>
          </w:rPr>
          <w:delText xml:space="preserve">acoustic </w:delText>
        </w:r>
        <w:r w:rsidR="00413266" w:rsidDel="00C64CAC">
          <w:rPr>
            <w:rStyle w:val="fontstyle01"/>
            <w:rFonts w:asciiTheme="minorHAnsi" w:hAnsiTheme="minorHAnsi"/>
            <w:sz w:val="28"/>
            <w:szCs w:val="28"/>
          </w:rPr>
          <w:delText xml:space="preserve">signal occurred. </w:delText>
        </w:r>
        <w:r w:rsidR="00EF11F5" w:rsidDel="00C64CAC">
          <w:rPr>
            <w:rStyle w:val="fontstyle01"/>
            <w:rFonts w:asciiTheme="minorHAnsi" w:hAnsiTheme="minorHAnsi"/>
            <w:sz w:val="28"/>
            <w:szCs w:val="28"/>
          </w:rPr>
          <w:delText xml:space="preserve"> </w:delText>
        </w:r>
        <w:r w:rsidR="007B7949" w:rsidDel="00C64CAC">
          <w:rPr>
            <w:rStyle w:val="fontstyle01"/>
            <w:rFonts w:asciiTheme="minorHAnsi" w:hAnsiTheme="minorHAnsi"/>
            <w:sz w:val="28"/>
            <w:szCs w:val="28"/>
          </w:rPr>
          <w:delText>The lack of fishable aggregations of capelin precluded extensive sampling but samples were obtained from most aggregations</w:delText>
        </w:r>
      </w:del>
      <w:del w:id="478" w:author="DFO-MPO" w:date="2018-02-13T14:17:00Z">
        <w:r w:rsidR="007B7949" w:rsidDel="00931527">
          <w:rPr>
            <w:rStyle w:val="fontstyle01"/>
            <w:rFonts w:asciiTheme="minorHAnsi" w:hAnsiTheme="minorHAnsi"/>
            <w:sz w:val="28"/>
            <w:szCs w:val="28"/>
          </w:rPr>
          <w:delText xml:space="preserve">. </w:delText>
        </w:r>
      </w:del>
      <w:del w:id="479" w:author="DFO-MPO" w:date="2018-02-13T14:32:00Z">
        <w:r w:rsidR="007B7949" w:rsidDel="00C64CAC">
          <w:rPr>
            <w:rStyle w:val="fontstyle01"/>
            <w:rFonts w:asciiTheme="minorHAnsi" w:hAnsiTheme="minorHAnsi"/>
            <w:sz w:val="28"/>
            <w:szCs w:val="28"/>
          </w:rPr>
          <w:delText xml:space="preserve"> </w:delText>
        </w:r>
        <w:r w:rsidR="007B7949" w:rsidRPr="007B7949" w:rsidDel="00C64CAC">
          <w:rPr>
            <w:rStyle w:val="fontstyle01"/>
            <w:rFonts w:asciiTheme="minorHAnsi" w:hAnsiTheme="minorHAnsi"/>
            <w:sz w:val="28"/>
            <w:szCs w:val="28"/>
            <w:highlight w:val="yellow"/>
          </w:rPr>
          <w:delText>(Table ).</w:delText>
        </w:r>
        <w:r w:rsidR="007B7949" w:rsidDel="00C64CAC">
          <w:rPr>
            <w:rStyle w:val="fontstyle01"/>
            <w:rFonts w:asciiTheme="minorHAnsi" w:hAnsiTheme="minorHAnsi"/>
            <w:sz w:val="28"/>
            <w:szCs w:val="28"/>
          </w:rPr>
          <w:delText xml:space="preserve"> </w:delText>
        </w:r>
        <w:r w:rsidR="00F461E3" w:rsidDel="00C64CAC">
          <w:rPr>
            <w:rStyle w:val="fontstyle01"/>
            <w:rFonts w:asciiTheme="minorHAnsi" w:hAnsiTheme="minorHAnsi"/>
            <w:sz w:val="28"/>
            <w:szCs w:val="28"/>
          </w:rPr>
          <w:delText xml:space="preserve">Length, sex and maturity stage were </w:delText>
        </w:r>
        <w:r w:rsidR="007B7949" w:rsidDel="00C64CAC">
          <w:rPr>
            <w:rStyle w:val="fontstyle01"/>
            <w:rFonts w:asciiTheme="minorHAnsi" w:hAnsiTheme="minorHAnsi"/>
            <w:sz w:val="28"/>
            <w:szCs w:val="28"/>
          </w:rPr>
          <w:delText xml:space="preserve">recorded </w:delText>
        </w:r>
        <w:r w:rsidR="00F461E3" w:rsidDel="00C64CAC">
          <w:rPr>
            <w:rStyle w:val="fontstyle01"/>
            <w:rFonts w:asciiTheme="minorHAnsi" w:hAnsiTheme="minorHAnsi"/>
            <w:sz w:val="28"/>
            <w:szCs w:val="28"/>
          </w:rPr>
          <w:delText>for all fish sampled</w:delText>
        </w:r>
        <w:r w:rsidR="007B7949" w:rsidDel="00C64CAC">
          <w:rPr>
            <w:rStyle w:val="fontstyle01"/>
            <w:rFonts w:asciiTheme="minorHAnsi" w:hAnsiTheme="minorHAnsi"/>
            <w:sz w:val="28"/>
            <w:szCs w:val="28"/>
          </w:rPr>
          <w:delText xml:space="preserve"> and ages determined for two fish per sex per 0.5 cm interval.</w:delText>
        </w:r>
      </w:del>
      <w:del w:id="480" w:author="DFO-MPO" w:date="2018-02-13T14:18:00Z">
        <w:r w:rsidR="007B7949" w:rsidDel="00931527">
          <w:rPr>
            <w:rStyle w:val="fontstyle01"/>
            <w:rFonts w:asciiTheme="minorHAnsi" w:hAnsiTheme="minorHAnsi"/>
            <w:sz w:val="28"/>
            <w:szCs w:val="28"/>
          </w:rPr>
          <w:delText xml:space="preserve"> </w:delText>
        </w:r>
        <w:r w:rsidR="00F461E3" w:rsidDel="00931527">
          <w:rPr>
            <w:rStyle w:val="fontstyle01"/>
            <w:rFonts w:asciiTheme="minorHAnsi" w:hAnsiTheme="minorHAnsi"/>
            <w:sz w:val="28"/>
            <w:szCs w:val="28"/>
          </w:rPr>
          <w:delText xml:space="preserve"> </w:delText>
        </w:r>
      </w:del>
    </w:p>
    <w:p w:rsidR="00DF0BDE" w:rsidDel="00C64CAC" w:rsidRDefault="007B7949">
      <w:pPr>
        <w:rPr>
          <w:del w:id="481" w:author="DFO-MPO" w:date="2018-02-13T14:32:00Z"/>
          <w:rStyle w:val="fontstyle01"/>
          <w:rFonts w:asciiTheme="minorHAnsi" w:hAnsiTheme="minorHAnsi"/>
          <w:sz w:val="28"/>
          <w:szCs w:val="28"/>
        </w:rPr>
      </w:pPr>
      <w:del w:id="482" w:author="DFO-MPO" w:date="2018-02-13T14:32:00Z">
        <w:r w:rsidDel="00C64CAC">
          <w:rPr>
            <w:rStyle w:val="fontstyle01"/>
            <w:rFonts w:asciiTheme="minorHAnsi" w:hAnsiTheme="minorHAnsi"/>
            <w:sz w:val="28"/>
            <w:szCs w:val="28"/>
          </w:rPr>
          <w:delText xml:space="preserve">Despite the paucity of samples, there was considerable seasonal consistency in </w:delText>
        </w:r>
        <w:r w:rsidR="00DF0BDE" w:rsidDel="00C64CAC">
          <w:rPr>
            <w:rStyle w:val="fontstyle01"/>
            <w:rFonts w:asciiTheme="minorHAnsi" w:hAnsiTheme="minorHAnsi"/>
            <w:sz w:val="28"/>
            <w:szCs w:val="28"/>
          </w:rPr>
          <w:delText>annual trends in composition.  A mix of immature (age 1) and m</w:delText>
        </w:r>
        <w:r w:rsidR="00F461E3" w:rsidDel="00C64CAC">
          <w:rPr>
            <w:rStyle w:val="fontstyle01"/>
            <w:rFonts w:asciiTheme="minorHAnsi" w:hAnsiTheme="minorHAnsi"/>
            <w:sz w:val="28"/>
            <w:szCs w:val="28"/>
          </w:rPr>
          <w:delText xml:space="preserve">aturing fish </w:delText>
        </w:r>
        <w:r w:rsidR="00DF0BDE" w:rsidDel="00C64CAC">
          <w:rPr>
            <w:rStyle w:val="fontstyle01"/>
            <w:rFonts w:asciiTheme="minorHAnsi" w:hAnsiTheme="minorHAnsi"/>
            <w:sz w:val="28"/>
            <w:szCs w:val="28"/>
          </w:rPr>
          <w:delText xml:space="preserve">(ages 2 and 3) </w:delText>
        </w:r>
        <w:r w:rsidR="00F461E3" w:rsidDel="00C64CAC">
          <w:rPr>
            <w:rStyle w:val="fontstyle01"/>
            <w:rFonts w:asciiTheme="minorHAnsi" w:hAnsiTheme="minorHAnsi"/>
            <w:sz w:val="28"/>
            <w:szCs w:val="28"/>
          </w:rPr>
          <w:delText xml:space="preserve">were present in the bay from January – </w:delText>
        </w:r>
        <w:r w:rsidR="00DC55FD" w:rsidDel="00C64CAC">
          <w:rPr>
            <w:rStyle w:val="fontstyle01"/>
            <w:rFonts w:asciiTheme="minorHAnsi" w:hAnsiTheme="minorHAnsi"/>
            <w:sz w:val="28"/>
            <w:szCs w:val="28"/>
          </w:rPr>
          <w:delText xml:space="preserve">September.  </w:delText>
        </w:r>
        <w:r w:rsidR="00B07B08" w:rsidDel="00C64CAC">
          <w:rPr>
            <w:rStyle w:val="fontstyle01"/>
            <w:rFonts w:asciiTheme="minorHAnsi" w:hAnsiTheme="minorHAnsi"/>
            <w:sz w:val="28"/>
            <w:szCs w:val="28"/>
          </w:rPr>
          <w:delText>By October nearly all maturing and post-spawning capelin had left the bay</w:delText>
        </w:r>
        <w:r w:rsidDel="00C64CAC">
          <w:rPr>
            <w:rStyle w:val="fontstyle01"/>
            <w:rFonts w:asciiTheme="minorHAnsi" w:hAnsiTheme="minorHAnsi"/>
            <w:sz w:val="28"/>
            <w:szCs w:val="28"/>
          </w:rPr>
          <w:delText xml:space="preserve">.  </w:delText>
        </w:r>
      </w:del>
      <w:del w:id="483" w:author="DFO-MPO" w:date="2018-02-13T14:23:00Z">
        <w:r w:rsidR="004C5A99" w:rsidDel="00931527">
          <w:rPr>
            <w:rStyle w:val="fontstyle01"/>
            <w:rFonts w:asciiTheme="minorHAnsi" w:hAnsiTheme="minorHAnsi"/>
            <w:sz w:val="28"/>
            <w:szCs w:val="28"/>
          </w:rPr>
          <w:delText xml:space="preserve"> </w:delText>
        </w:r>
      </w:del>
      <w:del w:id="484" w:author="DFO-MPO" w:date="2018-02-13T14:32:00Z">
        <w:r w:rsidR="00DF0BDE" w:rsidDel="00C64CAC">
          <w:rPr>
            <w:rStyle w:val="fontstyle01"/>
            <w:rFonts w:asciiTheme="minorHAnsi" w:hAnsiTheme="minorHAnsi"/>
            <w:sz w:val="28"/>
            <w:szCs w:val="28"/>
          </w:rPr>
          <w:delText xml:space="preserve">Over 50% of the overwintering fish present in </w:delText>
        </w:r>
        <w:r w:rsidDel="00C64CAC">
          <w:rPr>
            <w:rStyle w:val="fontstyle01"/>
            <w:rFonts w:asciiTheme="minorHAnsi" w:hAnsiTheme="minorHAnsi"/>
            <w:sz w:val="28"/>
            <w:szCs w:val="28"/>
          </w:rPr>
          <w:delText xml:space="preserve">January </w:delText>
        </w:r>
        <w:r w:rsidR="00DF0BDE" w:rsidDel="00C64CAC">
          <w:rPr>
            <w:rStyle w:val="fontstyle01"/>
            <w:rFonts w:asciiTheme="minorHAnsi" w:hAnsiTheme="minorHAnsi"/>
            <w:sz w:val="28"/>
            <w:szCs w:val="28"/>
          </w:rPr>
          <w:delText>were the previous years hatch (now age 1), with equal parts two</w:delText>
        </w:r>
        <w:r w:rsidR="00DC55FD" w:rsidDel="00C64CAC">
          <w:rPr>
            <w:rStyle w:val="fontstyle01"/>
            <w:rFonts w:asciiTheme="minorHAnsi" w:hAnsiTheme="minorHAnsi"/>
            <w:sz w:val="28"/>
            <w:szCs w:val="28"/>
          </w:rPr>
          <w:delText xml:space="preserve"> and three</w:delText>
        </w:r>
      </w:del>
      <w:del w:id="485" w:author="DFO-MPO" w:date="2018-02-13T14:23:00Z">
        <w:r w:rsidR="00DC55FD" w:rsidDel="00931527">
          <w:rPr>
            <w:rStyle w:val="fontstyle01"/>
            <w:rFonts w:asciiTheme="minorHAnsi" w:hAnsiTheme="minorHAnsi"/>
            <w:sz w:val="28"/>
            <w:szCs w:val="28"/>
          </w:rPr>
          <w:delText xml:space="preserve"> </w:delText>
        </w:r>
        <w:r w:rsidR="00DF0BDE" w:rsidDel="00931527">
          <w:rPr>
            <w:rStyle w:val="fontstyle01"/>
            <w:rFonts w:asciiTheme="minorHAnsi" w:hAnsiTheme="minorHAnsi"/>
            <w:sz w:val="28"/>
            <w:szCs w:val="28"/>
          </w:rPr>
          <w:delText xml:space="preserve"> </w:delText>
        </w:r>
      </w:del>
      <w:del w:id="486" w:author="DFO-MPO" w:date="2018-02-13T14:32:00Z">
        <w:r w:rsidR="00DF0BDE" w:rsidDel="00C64CAC">
          <w:rPr>
            <w:rStyle w:val="fontstyle01"/>
            <w:rFonts w:asciiTheme="minorHAnsi" w:hAnsiTheme="minorHAnsi"/>
            <w:sz w:val="28"/>
            <w:szCs w:val="28"/>
          </w:rPr>
          <w:delText>year</w:delText>
        </w:r>
      </w:del>
      <w:del w:id="487" w:author="DFO-MPO" w:date="2018-02-13T14:23:00Z">
        <w:r w:rsidR="00DF0BDE" w:rsidDel="00931527">
          <w:rPr>
            <w:rStyle w:val="fontstyle01"/>
            <w:rFonts w:asciiTheme="minorHAnsi" w:hAnsiTheme="minorHAnsi"/>
            <w:sz w:val="28"/>
            <w:szCs w:val="28"/>
          </w:rPr>
          <w:delText xml:space="preserve"> </w:delText>
        </w:r>
      </w:del>
      <w:del w:id="488" w:author="DFO-MPO" w:date="2018-02-13T14:32:00Z">
        <w:r w:rsidR="00DF0BDE" w:rsidDel="00C64CAC">
          <w:rPr>
            <w:rStyle w:val="fontstyle01"/>
            <w:rFonts w:asciiTheme="minorHAnsi" w:hAnsiTheme="minorHAnsi"/>
            <w:sz w:val="28"/>
            <w:szCs w:val="28"/>
          </w:rPr>
          <w:delText xml:space="preserve">olds </w:delText>
        </w:r>
        <w:r w:rsidDel="00C64CAC">
          <w:rPr>
            <w:rStyle w:val="fontstyle01"/>
            <w:rFonts w:asciiTheme="minorHAnsi" w:hAnsiTheme="minorHAnsi"/>
            <w:sz w:val="28"/>
            <w:szCs w:val="28"/>
          </w:rPr>
          <w:delText>maturing for the first time</w:delText>
        </w:r>
        <w:r w:rsidR="00DC55FD" w:rsidDel="00C64CAC">
          <w:rPr>
            <w:rStyle w:val="fontstyle01"/>
            <w:rFonts w:asciiTheme="minorHAnsi" w:hAnsiTheme="minorHAnsi"/>
            <w:sz w:val="28"/>
            <w:szCs w:val="28"/>
          </w:rPr>
          <w:delText xml:space="preserve"> </w:delText>
        </w:r>
        <w:r w:rsidR="00DC55FD" w:rsidRPr="005D450A" w:rsidDel="00C64CAC">
          <w:rPr>
            <w:rStyle w:val="fontstyle01"/>
            <w:rFonts w:asciiTheme="minorHAnsi" w:hAnsiTheme="minorHAnsi"/>
            <w:sz w:val="28"/>
            <w:szCs w:val="28"/>
            <w:highlight w:val="yellow"/>
          </w:rPr>
          <w:delText>(Fig</w:delText>
        </w:r>
        <w:r w:rsidR="00DC55FD" w:rsidDel="00C64CAC">
          <w:rPr>
            <w:rStyle w:val="fontstyle01"/>
            <w:rFonts w:asciiTheme="minorHAnsi" w:hAnsiTheme="minorHAnsi"/>
            <w:sz w:val="28"/>
            <w:szCs w:val="28"/>
            <w:highlight w:val="yellow"/>
          </w:rPr>
          <w:delText xml:space="preserve"> FM-7</w:delText>
        </w:r>
        <w:r w:rsidR="00DC55FD" w:rsidRPr="005D450A" w:rsidDel="00C64CAC">
          <w:rPr>
            <w:rStyle w:val="fontstyle01"/>
            <w:rFonts w:asciiTheme="minorHAnsi" w:hAnsiTheme="minorHAnsi"/>
            <w:sz w:val="28"/>
            <w:szCs w:val="28"/>
            <w:highlight w:val="yellow"/>
          </w:rPr>
          <w:delText>).</w:delText>
        </w:r>
        <w:r w:rsidR="00DC55FD" w:rsidDel="00C64CAC">
          <w:rPr>
            <w:rStyle w:val="fontstyle01"/>
            <w:rFonts w:asciiTheme="minorHAnsi" w:hAnsiTheme="minorHAnsi"/>
            <w:sz w:val="28"/>
            <w:szCs w:val="28"/>
          </w:rPr>
          <w:delText xml:space="preserve">  The relative contribution of older maturing fish increased </w:delText>
        </w:r>
        <w:r w:rsidR="00DF0BDE" w:rsidDel="00C64CAC">
          <w:rPr>
            <w:rStyle w:val="fontstyle01"/>
            <w:rFonts w:asciiTheme="minorHAnsi" w:hAnsiTheme="minorHAnsi"/>
            <w:sz w:val="28"/>
            <w:szCs w:val="28"/>
          </w:rPr>
          <w:delText xml:space="preserve">through the spring with </w:delText>
        </w:r>
        <w:r w:rsidR="00DC55FD" w:rsidDel="00C64CAC">
          <w:rPr>
            <w:rStyle w:val="fontstyle01"/>
            <w:rFonts w:asciiTheme="minorHAnsi" w:hAnsiTheme="minorHAnsi"/>
            <w:sz w:val="28"/>
            <w:szCs w:val="28"/>
          </w:rPr>
          <w:delText xml:space="preserve">peak abundances </w:delText>
        </w:r>
        <w:r w:rsidR="00DF0BDE" w:rsidDel="00C64CAC">
          <w:rPr>
            <w:rStyle w:val="fontstyle01"/>
            <w:rFonts w:asciiTheme="minorHAnsi" w:hAnsiTheme="minorHAnsi"/>
            <w:sz w:val="28"/>
            <w:szCs w:val="28"/>
          </w:rPr>
          <w:delText xml:space="preserve">observed in </w:delText>
        </w:r>
        <w:r w:rsidR="00DC55FD" w:rsidDel="00C64CAC">
          <w:rPr>
            <w:rStyle w:val="fontstyle01"/>
            <w:rFonts w:asciiTheme="minorHAnsi" w:hAnsiTheme="minorHAnsi"/>
            <w:sz w:val="28"/>
            <w:szCs w:val="28"/>
          </w:rPr>
          <w:delText>June as maturing fish migrated into the Bay</w:delText>
        </w:r>
        <w:r w:rsidR="00DF0BDE" w:rsidDel="00C64CAC">
          <w:rPr>
            <w:rStyle w:val="fontstyle01"/>
            <w:rFonts w:asciiTheme="minorHAnsi" w:hAnsiTheme="minorHAnsi"/>
            <w:sz w:val="28"/>
            <w:szCs w:val="28"/>
          </w:rPr>
          <w:delText xml:space="preserve"> (</w:delText>
        </w:r>
        <w:r w:rsidR="00DF0BDE" w:rsidRPr="00DF0BDE" w:rsidDel="00C64CAC">
          <w:rPr>
            <w:rStyle w:val="fontstyle01"/>
            <w:rFonts w:asciiTheme="minorHAnsi" w:hAnsiTheme="minorHAnsi"/>
            <w:sz w:val="28"/>
            <w:szCs w:val="28"/>
            <w:highlight w:val="yellow"/>
          </w:rPr>
          <w:delText>Fig FM-8</w:delText>
        </w:r>
        <w:r w:rsidR="00DF0BDE" w:rsidDel="00C64CAC">
          <w:rPr>
            <w:rStyle w:val="fontstyle01"/>
            <w:rFonts w:asciiTheme="minorHAnsi" w:hAnsiTheme="minorHAnsi"/>
            <w:sz w:val="28"/>
            <w:szCs w:val="28"/>
          </w:rPr>
          <w:delText xml:space="preserve">).  </w:delText>
        </w:r>
        <w:r w:rsidR="00DC55FD" w:rsidDel="00C64CAC">
          <w:rPr>
            <w:rStyle w:val="fontstyle01"/>
            <w:rFonts w:asciiTheme="minorHAnsi" w:hAnsiTheme="minorHAnsi"/>
            <w:sz w:val="28"/>
            <w:szCs w:val="28"/>
          </w:rPr>
          <w:delText xml:space="preserve"> </w:delText>
        </w:r>
        <w:r w:rsidR="00DF0BDE" w:rsidDel="00C64CAC">
          <w:rPr>
            <w:rStyle w:val="fontstyle01"/>
            <w:rFonts w:asciiTheme="minorHAnsi" w:hAnsiTheme="minorHAnsi"/>
            <w:sz w:val="28"/>
            <w:szCs w:val="28"/>
          </w:rPr>
          <w:delText>By October, age</w:delText>
        </w:r>
      </w:del>
      <w:del w:id="489" w:author="DFO-MPO" w:date="2018-02-13T14:23:00Z">
        <w:r w:rsidR="00DF0BDE" w:rsidDel="00931527">
          <w:rPr>
            <w:rStyle w:val="fontstyle01"/>
            <w:rFonts w:asciiTheme="minorHAnsi" w:hAnsiTheme="minorHAnsi"/>
            <w:sz w:val="28"/>
            <w:szCs w:val="28"/>
          </w:rPr>
          <w:delText xml:space="preserve"> </w:delText>
        </w:r>
      </w:del>
      <w:del w:id="490" w:author="DFO-MPO" w:date="2018-02-13T14:32:00Z">
        <w:r w:rsidR="00DF0BDE" w:rsidDel="00C64CAC">
          <w:rPr>
            <w:rStyle w:val="fontstyle01"/>
            <w:rFonts w:asciiTheme="minorHAnsi" w:hAnsiTheme="minorHAnsi"/>
            <w:sz w:val="28"/>
            <w:szCs w:val="28"/>
          </w:rPr>
          <w:delText xml:space="preserve">1 fish again dominated the catch as the older spent fish retreated from the bay. </w:delText>
        </w:r>
        <w:r w:rsidR="00A01CA6" w:rsidDel="00C64CAC">
          <w:rPr>
            <w:rStyle w:val="fontstyle01"/>
            <w:rFonts w:asciiTheme="minorHAnsi" w:hAnsiTheme="minorHAnsi"/>
            <w:sz w:val="28"/>
            <w:szCs w:val="28"/>
          </w:rPr>
          <w:delText xml:space="preserve"> Spatial patterns in age composition were similar to those patterns reported by Winters with older larger capelin overwintering in the main portion of the bay while juvenile capelin were more prevalent in the inner arms</w:delText>
        </w:r>
        <w:r w:rsidR="00DF0BDE" w:rsidDel="00C64CAC">
          <w:rPr>
            <w:rStyle w:val="fontstyle01"/>
            <w:rFonts w:asciiTheme="minorHAnsi" w:hAnsiTheme="minorHAnsi"/>
            <w:sz w:val="28"/>
            <w:szCs w:val="28"/>
          </w:rPr>
          <w:delText xml:space="preserve"> (</w:delText>
        </w:r>
        <w:r w:rsidR="00DF0BDE" w:rsidRPr="00DF0BDE" w:rsidDel="00C64CAC">
          <w:rPr>
            <w:rStyle w:val="fontstyle01"/>
            <w:rFonts w:asciiTheme="minorHAnsi" w:hAnsiTheme="minorHAnsi"/>
            <w:sz w:val="28"/>
            <w:szCs w:val="28"/>
            <w:highlight w:val="yellow"/>
          </w:rPr>
          <w:delText>Do we want maps?)</w:delText>
        </w:r>
        <w:r w:rsidR="00A01CA6" w:rsidRPr="00DF0BDE" w:rsidDel="00C64CAC">
          <w:rPr>
            <w:rStyle w:val="fontstyle01"/>
            <w:rFonts w:asciiTheme="minorHAnsi" w:hAnsiTheme="minorHAnsi"/>
            <w:sz w:val="28"/>
            <w:szCs w:val="28"/>
            <w:highlight w:val="yellow"/>
          </w:rPr>
          <w:delText>.</w:delText>
        </w:r>
        <w:r w:rsidR="003B39F5" w:rsidDel="00C64CAC">
          <w:rPr>
            <w:rStyle w:val="fontstyle01"/>
            <w:rFonts w:asciiTheme="minorHAnsi" w:hAnsiTheme="minorHAnsi"/>
            <w:sz w:val="28"/>
            <w:szCs w:val="28"/>
          </w:rPr>
          <w:delText xml:space="preserve">  In all months except June capelin were aggregated along the sides of the trench around 200 m depth, whereas in June they </w:delText>
        </w:r>
        <w:r w:rsidR="00DF0BDE" w:rsidDel="00C64CAC">
          <w:rPr>
            <w:rStyle w:val="fontstyle01"/>
            <w:rFonts w:asciiTheme="minorHAnsi" w:hAnsiTheme="minorHAnsi"/>
            <w:sz w:val="28"/>
            <w:szCs w:val="28"/>
          </w:rPr>
          <w:delText xml:space="preserve">present in the arms and in </w:delText>
        </w:r>
        <w:r w:rsidR="003B39F5" w:rsidDel="00C64CAC">
          <w:rPr>
            <w:rStyle w:val="fontstyle01"/>
            <w:rFonts w:asciiTheme="minorHAnsi" w:hAnsiTheme="minorHAnsi"/>
            <w:sz w:val="28"/>
            <w:szCs w:val="28"/>
          </w:rPr>
          <w:delText>shallower water closer to shore</w:delText>
        </w:r>
        <w:r w:rsidR="00DF0BDE" w:rsidDel="00C64CAC">
          <w:rPr>
            <w:rStyle w:val="fontstyle01"/>
            <w:rFonts w:asciiTheme="minorHAnsi" w:hAnsiTheme="minorHAnsi"/>
            <w:sz w:val="28"/>
            <w:szCs w:val="28"/>
          </w:rPr>
          <w:delText xml:space="preserve"> at the bottom of the bay</w:delText>
        </w:r>
        <w:r w:rsidR="003B39F5" w:rsidDel="00C64CAC">
          <w:rPr>
            <w:rStyle w:val="fontstyle01"/>
            <w:rFonts w:asciiTheme="minorHAnsi" w:hAnsiTheme="minorHAnsi"/>
            <w:sz w:val="28"/>
            <w:szCs w:val="28"/>
          </w:rPr>
          <w:delText xml:space="preserve">.  </w:delText>
        </w:r>
      </w:del>
    </w:p>
    <w:p w:rsidR="00BE300A" w:rsidDel="00C64CAC" w:rsidRDefault="00DF0BDE">
      <w:pPr>
        <w:rPr>
          <w:del w:id="491" w:author="DFO-MPO" w:date="2018-02-13T14:32:00Z"/>
          <w:rStyle w:val="fontstyle01"/>
          <w:rFonts w:asciiTheme="minorHAnsi" w:hAnsiTheme="minorHAnsi"/>
          <w:sz w:val="28"/>
          <w:szCs w:val="28"/>
        </w:rPr>
      </w:pPr>
      <w:del w:id="492" w:author="DFO-MPO" w:date="2018-02-13T14:32:00Z">
        <w:r w:rsidDel="00C64CAC">
          <w:rPr>
            <w:rStyle w:val="fontstyle01"/>
            <w:rFonts w:asciiTheme="minorHAnsi" w:hAnsiTheme="minorHAnsi"/>
            <w:sz w:val="28"/>
            <w:szCs w:val="28"/>
          </w:rPr>
          <w:delText>In addition to the small vessel survey of Trinity Bay</w:delText>
        </w:r>
        <w:r w:rsidR="00B50898" w:rsidDel="00C64CAC">
          <w:rPr>
            <w:rStyle w:val="fontstyle01"/>
            <w:rFonts w:asciiTheme="minorHAnsi" w:hAnsiTheme="minorHAnsi"/>
            <w:sz w:val="28"/>
            <w:szCs w:val="28"/>
          </w:rPr>
          <w:delText xml:space="preserve">, it was also </w:delText>
        </w:r>
        <w:r w:rsidR="00EF11F5" w:rsidDel="00C64CAC">
          <w:rPr>
            <w:rStyle w:val="fontstyle01"/>
            <w:rFonts w:asciiTheme="minorHAnsi" w:hAnsiTheme="minorHAnsi"/>
            <w:sz w:val="28"/>
            <w:szCs w:val="28"/>
          </w:rPr>
          <w:delText xml:space="preserve">added to the </w:delText>
        </w:r>
        <w:r w:rsidR="00430D91" w:rsidDel="00C64CAC">
          <w:rPr>
            <w:rStyle w:val="fontstyle01"/>
            <w:rFonts w:asciiTheme="minorHAnsi" w:hAnsiTheme="minorHAnsi"/>
            <w:sz w:val="28"/>
            <w:szCs w:val="28"/>
          </w:rPr>
          <w:delText xml:space="preserve">annual 3L </w:delText>
        </w:r>
        <w:r w:rsidR="00EF11F5" w:rsidDel="00C64CAC">
          <w:rPr>
            <w:rStyle w:val="fontstyle01"/>
            <w:rFonts w:asciiTheme="minorHAnsi" w:hAnsiTheme="minorHAnsi"/>
            <w:sz w:val="28"/>
            <w:szCs w:val="28"/>
          </w:rPr>
          <w:delText xml:space="preserve">spring offshore survey </w:delText>
        </w:r>
        <w:r w:rsidR="009C06AD" w:rsidDel="00C64CAC">
          <w:rPr>
            <w:rStyle w:val="fontstyle01"/>
            <w:rFonts w:asciiTheme="minorHAnsi" w:hAnsiTheme="minorHAnsi"/>
            <w:sz w:val="28"/>
            <w:szCs w:val="28"/>
          </w:rPr>
          <w:delText>starting in 1</w:delText>
        </w:r>
        <w:r w:rsidR="00EF11F5" w:rsidDel="00C64CAC">
          <w:rPr>
            <w:rStyle w:val="fontstyle01"/>
            <w:rFonts w:asciiTheme="minorHAnsi" w:hAnsiTheme="minorHAnsi"/>
            <w:sz w:val="28"/>
            <w:szCs w:val="28"/>
          </w:rPr>
          <w:delText>99</w:delText>
        </w:r>
        <w:r w:rsidR="00B50898" w:rsidDel="00C64CAC">
          <w:rPr>
            <w:rStyle w:val="fontstyle01"/>
            <w:rFonts w:asciiTheme="minorHAnsi" w:hAnsiTheme="minorHAnsi"/>
            <w:sz w:val="28"/>
            <w:szCs w:val="28"/>
          </w:rPr>
          <w:delText>9</w:delText>
        </w:r>
        <w:r w:rsidR="00EF11F5" w:rsidDel="00C64CAC">
          <w:rPr>
            <w:rStyle w:val="fontstyle01"/>
            <w:rFonts w:asciiTheme="minorHAnsi" w:hAnsiTheme="minorHAnsi"/>
            <w:sz w:val="28"/>
            <w:szCs w:val="28"/>
          </w:rPr>
          <w:delText xml:space="preserve"> </w:delText>
        </w:r>
        <w:r w:rsidR="009C06AD" w:rsidDel="00C64CAC">
          <w:rPr>
            <w:rStyle w:val="fontstyle01"/>
            <w:rFonts w:asciiTheme="minorHAnsi" w:hAnsiTheme="minorHAnsi"/>
            <w:sz w:val="28"/>
            <w:szCs w:val="28"/>
          </w:rPr>
          <w:delText>and has been co</w:delText>
        </w:r>
        <w:r w:rsidR="00B50898" w:rsidDel="00C64CAC">
          <w:rPr>
            <w:rStyle w:val="fontstyle01"/>
            <w:rFonts w:asciiTheme="minorHAnsi" w:hAnsiTheme="minorHAnsi"/>
            <w:sz w:val="28"/>
            <w:szCs w:val="28"/>
          </w:rPr>
          <w:delText>vered</w:delText>
        </w:r>
        <w:r w:rsidR="009C06AD" w:rsidDel="00C64CAC">
          <w:rPr>
            <w:rStyle w:val="fontstyle01"/>
            <w:rFonts w:asciiTheme="minorHAnsi" w:hAnsiTheme="minorHAnsi"/>
            <w:sz w:val="28"/>
            <w:szCs w:val="28"/>
          </w:rPr>
          <w:delText xml:space="preserve"> as part of th</w:delText>
        </w:r>
        <w:r w:rsidR="00BE300A" w:rsidDel="00C64CAC">
          <w:rPr>
            <w:rStyle w:val="fontstyle01"/>
            <w:rFonts w:asciiTheme="minorHAnsi" w:hAnsiTheme="minorHAnsi"/>
            <w:sz w:val="28"/>
            <w:szCs w:val="28"/>
          </w:rPr>
          <w:delText xml:space="preserve">is annual survey </w:delText>
        </w:r>
        <w:r w:rsidR="009C06AD" w:rsidDel="00C64CAC">
          <w:rPr>
            <w:rStyle w:val="fontstyle01"/>
            <w:rFonts w:asciiTheme="minorHAnsi" w:hAnsiTheme="minorHAnsi"/>
            <w:sz w:val="28"/>
            <w:szCs w:val="28"/>
          </w:rPr>
          <w:delText xml:space="preserve">in all subsequent years except 2014 and 2015 </w:delText>
        </w:r>
        <w:r w:rsidR="000F7EBD" w:rsidDel="00C64CAC">
          <w:rPr>
            <w:rStyle w:val="fontstyle01"/>
            <w:rFonts w:asciiTheme="minorHAnsi" w:hAnsiTheme="minorHAnsi"/>
            <w:sz w:val="28"/>
            <w:szCs w:val="28"/>
          </w:rPr>
          <w:delText xml:space="preserve"> (Mowbray 2014)</w:delText>
        </w:r>
        <w:r w:rsidR="00EF11F5" w:rsidDel="00C64CAC">
          <w:rPr>
            <w:rStyle w:val="fontstyle01"/>
            <w:rFonts w:asciiTheme="minorHAnsi" w:hAnsiTheme="minorHAnsi"/>
            <w:sz w:val="28"/>
            <w:szCs w:val="28"/>
          </w:rPr>
          <w:delText xml:space="preserve">.  </w:delText>
        </w:r>
        <w:r w:rsidR="00B50898" w:rsidDel="00C64CAC">
          <w:rPr>
            <w:rStyle w:val="fontstyle01"/>
            <w:rFonts w:asciiTheme="minorHAnsi" w:hAnsiTheme="minorHAnsi"/>
            <w:sz w:val="28"/>
            <w:szCs w:val="28"/>
          </w:rPr>
          <w:delText>The b</w:delText>
        </w:r>
        <w:r w:rsidR="00A804E6" w:rsidDel="00C64CAC">
          <w:rPr>
            <w:rStyle w:val="fontstyle01"/>
            <w:rFonts w:asciiTheme="minorHAnsi" w:hAnsiTheme="minorHAnsi"/>
            <w:sz w:val="28"/>
            <w:szCs w:val="28"/>
          </w:rPr>
          <w:delText xml:space="preserve">iomass </w:delText>
        </w:r>
        <w:r w:rsidR="00B50898" w:rsidDel="00C64CAC">
          <w:rPr>
            <w:rStyle w:val="fontstyle01"/>
            <w:rFonts w:asciiTheme="minorHAnsi" w:hAnsiTheme="minorHAnsi"/>
            <w:sz w:val="28"/>
            <w:szCs w:val="28"/>
          </w:rPr>
          <w:delText xml:space="preserve">of capelin in </w:delText>
        </w:r>
        <w:r w:rsidR="00A804E6" w:rsidDel="00C64CAC">
          <w:rPr>
            <w:rStyle w:val="fontstyle01"/>
            <w:rFonts w:asciiTheme="minorHAnsi" w:hAnsiTheme="minorHAnsi"/>
            <w:sz w:val="28"/>
            <w:szCs w:val="28"/>
          </w:rPr>
          <w:delText xml:space="preserve">Trinity Bay </w:delText>
        </w:r>
        <w:r w:rsidR="00B50898" w:rsidDel="00C64CAC">
          <w:rPr>
            <w:rStyle w:val="fontstyle01"/>
            <w:rFonts w:asciiTheme="minorHAnsi" w:hAnsiTheme="minorHAnsi"/>
            <w:sz w:val="28"/>
            <w:szCs w:val="28"/>
          </w:rPr>
          <w:delText xml:space="preserve">in May was </w:delText>
        </w:r>
        <w:r w:rsidR="00A804E6" w:rsidDel="00C64CAC">
          <w:rPr>
            <w:rStyle w:val="fontstyle01"/>
            <w:rFonts w:asciiTheme="minorHAnsi" w:hAnsiTheme="minorHAnsi"/>
            <w:sz w:val="28"/>
            <w:szCs w:val="28"/>
          </w:rPr>
          <w:delText>not significantly correlated with that in the offshore</w:delText>
        </w:r>
        <w:r w:rsidR="00B50898" w:rsidDel="00C64CAC">
          <w:rPr>
            <w:rStyle w:val="fontstyle01"/>
            <w:rFonts w:asciiTheme="minorHAnsi" w:hAnsiTheme="minorHAnsi"/>
            <w:sz w:val="28"/>
            <w:szCs w:val="28"/>
          </w:rPr>
          <w:delText xml:space="preserve">, although the relative contribution in the Bay increased markedly in years of very low offshore abundance such as 2010 ( </w:delText>
        </w:r>
        <w:r w:rsidR="00B50898" w:rsidRPr="00B50898" w:rsidDel="00C64CAC">
          <w:rPr>
            <w:rStyle w:val="fontstyle01"/>
            <w:rFonts w:asciiTheme="minorHAnsi" w:hAnsiTheme="minorHAnsi"/>
            <w:sz w:val="28"/>
            <w:szCs w:val="28"/>
            <w:highlight w:val="yellow"/>
          </w:rPr>
          <w:delText>Fig</w:delText>
        </w:r>
        <w:r w:rsidR="00B74168" w:rsidRPr="00B50898" w:rsidDel="00C64CAC">
          <w:rPr>
            <w:rStyle w:val="fontstyle01"/>
            <w:rFonts w:asciiTheme="minorHAnsi" w:hAnsiTheme="minorHAnsi"/>
            <w:sz w:val="28"/>
            <w:szCs w:val="28"/>
            <w:highlight w:val="yellow"/>
          </w:rPr>
          <w:delText xml:space="preserve"> </w:delText>
        </w:r>
        <w:r w:rsidR="00B50898" w:rsidDel="00C64CAC">
          <w:rPr>
            <w:rStyle w:val="fontstyle01"/>
            <w:rFonts w:asciiTheme="minorHAnsi" w:hAnsiTheme="minorHAnsi"/>
            <w:sz w:val="28"/>
            <w:szCs w:val="28"/>
            <w:highlight w:val="yellow"/>
          </w:rPr>
          <w:delText>FM-</w:delText>
        </w:r>
        <w:r w:rsidR="00B50898" w:rsidDel="00C64CAC">
          <w:rPr>
            <w:rStyle w:val="fontstyle01"/>
            <w:rFonts w:asciiTheme="minorHAnsi" w:hAnsiTheme="minorHAnsi"/>
            <w:sz w:val="28"/>
            <w:szCs w:val="28"/>
          </w:rPr>
          <w:delText>9</w:delText>
        </w:r>
        <w:r w:rsidR="00B74168" w:rsidDel="00C64CAC">
          <w:rPr>
            <w:rStyle w:val="fontstyle01"/>
            <w:rFonts w:asciiTheme="minorHAnsi" w:hAnsiTheme="minorHAnsi"/>
            <w:sz w:val="28"/>
            <w:szCs w:val="28"/>
          </w:rPr>
          <w:delText>)</w:delText>
        </w:r>
        <w:r w:rsidR="00A804E6" w:rsidDel="00C64CAC">
          <w:rPr>
            <w:rStyle w:val="fontstyle01"/>
            <w:rFonts w:asciiTheme="minorHAnsi" w:hAnsiTheme="minorHAnsi"/>
            <w:sz w:val="28"/>
            <w:szCs w:val="28"/>
          </w:rPr>
          <w:delText xml:space="preserve">. </w:delText>
        </w:r>
      </w:del>
    </w:p>
    <w:p w:rsidR="000F7EBD" w:rsidDel="00C64CAC" w:rsidRDefault="00F10A63">
      <w:pPr>
        <w:rPr>
          <w:del w:id="493" w:author="DFO-MPO" w:date="2018-02-13T14:32:00Z"/>
          <w:rStyle w:val="fontstyle01"/>
          <w:rFonts w:asciiTheme="minorHAnsi" w:hAnsiTheme="minorHAnsi"/>
          <w:sz w:val="28"/>
          <w:szCs w:val="28"/>
        </w:rPr>
      </w:pPr>
      <w:del w:id="494" w:author="DFO-MPO" w:date="2018-02-13T14:32:00Z">
        <w:r w:rsidDel="00C64CAC">
          <w:rPr>
            <w:rStyle w:val="fontstyle01"/>
            <w:rFonts w:asciiTheme="minorHAnsi" w:hAnsiTheme="minorHAnsi"/>
            <w:sz w:val="28"/>
            <w:szCs w:val="28"/>
          </w:rPr>
          <w:delText xml:space="preserve">In addition to </w:delText>
        </w:r>
        <w:r w:rsidR="009C06AD" w:rsidDel="00C64CAC">
          <w:rPr>
            <w:rStyle w:val="fontstyle01"/>
            <w:rFonts w:asciiTheme="minorHAnsi" w:hAnsiTheme="minorHAnsi"/>
            <w:sz w:val="28"/>
            <w:szCs w:val="28"/>
          </w:rPr>
          <w:delText>occupations of Trinity Bay</w:delText>
        </w:r>
        <w:r w:rsidDel="00C64CAC">
          <w:rPr>
            <w:rStyle w:val="fontstyle01"/>
            <w:rFonts w:asciiTheme="minorHAnsi" w:hAnsiTheme="minorHAnsi"/>
            <w:sz w:val="28"/>
            <w:szCs w:val="28"/>
          </w:rPr>
          <w:delText xml:space="preserve">, </w:delText>
        </w:r>
        <w:r w:rsidR="009C06AD" w:rsidDel="00C64CAC">
          <w:rPr>
            <w:rStyle w:val="fontstyle01"/>
            <w:rFonts w:asciiTheme="minorHAnsi" w:hAnsiTheme="minorHAnsi"/>
            <w:sz w:val="28"/>
            <w:szCs w:val="28"/>
          </w:rPr>
          <w:delText xml:space="preserve"> </w:delText>
        </w:r>
        <w:r w:rsidR="000F7EBD" w:rsidDel="00C64CAC">
          <w:rPr>
            <w:rStyle w:val="fontstyle01"/>
            <w:rFonts w:asciiTheme="minorHAnsi" w:hAnsiTheme="minorHAnsi"/>
            <w:sz w:val="28"/>
            <w:szCs w:val="28"/>
          </w:rPr>
          <w:delText xml:space="preserve">Conception </w:delText>
        </w:r>
        <w:r w:rsidR="009C06AD" w:rsidDel="00C64CAC">
          <w:rPr>
            <w:rStyle w:val="fontstyle01"/>
            <w:rFonts w:asciiTheme="minorHAnsi" w:hAnsiTheme="minorHAnsi"/>
            <w:sz w:val="28"/>
            <w:szCs w:val="28"/>
          </w:rPr>
          <w:delText>Bay</w:delText>
        </w:r>
        <w:r w:rsidDel="00C64CAC">
          <w:rPr>
            <w:rStyle w:val="fontstyle01"/>
            <w:rFonts w:asciiTheme="minorHAnsi" w:hAnsiTheme="minorHAnsi"/>
            <w:sz w:val="28"/>
            <w:szCs w:val="28"/>
          </w:rPr>
          <w:delText xml:space="preserve"> (XXXX)</w:delText>
        </w:r>
        <w:r w:rsidR="009C06AD" w:rsidDel="00C64CAC">
          <w:rPr>
            <w:rStyle w:val="fontstyle01"/>
            <w:rFonts w:asciiTheme="minorHAnsi" w:hAnsiTheme="minorHAnsi"/>
            <w:sz w:val="28"/>
            <w:szCs w:val="28"/>
          </w:rPr>
          <w:delText xml:space="preserve">, </w:delText>
        </w:r>
        <w:r w:rsidR="000F7EBD" w:rsidDel="00C64CAC">
          <w:rPr>
            <w:rStyle w:val="fontstyle01"/>
            <w:rFonts w:asciiTheme="minorHAnsi" w:hAnsiTheme="minorHAnsi"/>
            <w:sz w:val="28"/>
            <w:szCs w:val="28"/>
          </w:rPr>
          <w:delText xml:space="preserve">Notre Dame </w:delText>
        </w:r>
        <w:r w:rsidR="009C06AD" w:rsidDel="00C64CAC">
          <w:rPr>
            <w:rStyle w:val="fontstyle01"/>
            <w:rFonts w:asciiTheme="minorHAnsi" w:hAnsiTheme="minorHAnsi"/>
            <w:sz w:val="28"/>
            <w:szCs w:val="28"/>
          </w:rPr>
          <w:delText xml:space="preserve">Bay </w:delText>
        </w:r>
        <w:r w:rsidR="000F7EBD" w:rsidDel="00C64CAC">
          <w:rPr>
            <w:rStyle w:val="fontstyle01"/>
            <w:rFonts w:asciiTheme="minorHAnsi" w:hAnsiTheme="minorHAnsi"/>
            <w:sz w:val="28"/>
            <w:szCs w:val="28"/>
          </w:rPr>
          <w:delText>(1999) and Bonavista Bay (X</w:delText>
        </w:r>
        <w:r w:rsidDel="00C64CAC">
          <w:rPr>
            <w:rStyle w:val="fontstyle01"/>
            <w:rFonts w:asciiTheme="minorHAnsi" w:hAnsiTheme="minorHAnsi"/>
            <w:sz w:val="28"/>
            <w:szCs w:val="28"/>
          </w:rPr>
          <w:delText>XX</w:delText>
        </w:r>
        <w:r w:rsidR="000F7EBD" w:rsidDel="00C64CAC">
          <w:rPr>
            <w:rStyle w:val="fontstyle01"/>
            <w:rFonts w:asciiTheme="minorHAnsi" w:hAnsiTheme="minorHAnsi"/>
            <w:sz w:val="28"/>
            <w:szCs w:val="28"/>
          </w:rPr>
          <w:delText xml:space="preserve">X) </w:delText>
        </w:r>
        <w:r w:rsidR="009C06AD" w:rsidDel="00C64CAC">
          <w:rPr>
            <w:rStyle w:val="fontstyle01"/>
            <w:rFonts w:asciiTheme="minorHAnsi" w:hAnsiTheme="minorHAnsi"/>
            <w:sz w:val="28"/>
            <w:szCs w:val="28"/>
          </w:rPr>
          <w:delText xml:space="preserve">have also been surveyed opportunistically during the offshore survey when time permitted.  </w:delText>
        </w:r>
        <w:r w:rsidR="000F7EBD" w:rsidDel="00C64CAC">
          <w:rPr>
            <w:rStyle w:val="fontstyle01"/>
            <w:rFonts w:asciiTheme="minorHAnsi" w:hAnsiTheme="minorHAnsi"/>
            <w:sz w:val="28"/>
            <w:szCs w:val="28"/>
          </w:rPr>
          <w:delText>Although these occupations were not appro</w:delText>
        </w:r>
        <w:r w:rsidR="0022696A" w:rsidDel="00C64CAC">
          <w:rPr>
            <w:rStyle w:val="fontstyle01"/>
            <w:rFonts w:asciiTheme="minorHAnsi" w:hAnsiTheme="minorHAnsi"/>
            <w:sz w:val="28"/>
            <w:szCs w:val="28"/>
          </w:rPr>
          <w:delText xml:space="preserve">priate for the production of a </w:delText>
        </w:r>
        <w:r w:rsidR="000F7EBD" w:rsidDel="00C64CAC">
          <w:rPr>
            <w:rStyle w:val="fontstyle01"/>
            <w:rFonts w:asciiTheme="minorHAnsi" w:hAnsiTheme="minorHAnsi"/>
            <w:sz w:val="28"/>
            <w:szCs w:val="28"/>
          </w:rPr>
          <w:delText xml:space="preserve">biomass estimate, a variety of habitats within each Bay were investigated and no large </w:delText>
        </w:r>
        <w:r w:rsidDel="00C64CAC">
          <w:rPr>
            <w:rStyle w:val="fontstyle01"/>
            <w:rFonts w:asciiTheme="minorHAnsi" w:hAnsiTheme="minorHAnsi"/>
            <w:sz w:val="28"/>
            <w:szCs w:val="28"/>
          </w:rPr>
          <w:delText xml:space="preserve">densities </w:delText>
        </w:r>
        <w:r w:rsidR="00E77CE6" w:rsidDel="00C64CAC">
          <w:rPr>
            <w:rStyle w:val="fontstyle01"/>
            <w:rFonts w:asciiTheme="minorHAnsi" w:hAnsiTheme="minorHAnsi"/>
            <w:sz w:val="28"/>
            <w:szCs w:val="28"/>
          </w:rPr>
          <w:delText>of capelin observed.</w:delText>
        </w:r>
        <w:r w:rsidR="000F7EBD" w:rsidDel="00C64CAC">
          <w:rPr>
            <w:rStyle w:val="fontstyle01"/>
            <w:rFonts w:asciiTheme="minorHAnsi" w:hAnsiTheme="minorHAnsi"/>
            <w:sz w:val="28"/>
            <w:szCs w:val="28"/>
          </w:rPr>
          <w:delText xml:space="preserve">  </w:delText>
        </w:r>
      </w:del>
    </w:p>
    <w:p w:rsidR="00823EED" w:rsidDel="009E2929" w:rsidRDefault="00823EED" w:rsidP="00823EED">
      <w:pPr>
        <w:rPr>
          <w:del w:id="495" w:author="DFO-MPO" w:date="2018-02-19T10:47:00Z"/>
          <w:sz w:val="28"/>
          <w:szCs w:val="28"/>
        </w:rPr>
      </w:pPr>
      <w:del w:id="496" w:author="DFO-MPO" w:date="2018-02-13T14:32:00Z">
        <w:r w:rsidRPr="00823EED" w:rsidDel="00C64CAC">
          <w:rPr>
            <w:rFonts w:eastAsia="Times New Roman" w:cs="Arial"/>
            <w:color w:val="333333"/>
            <w:sz w:val="28"/>
            <w:szCs w:val="28"/>
            <w:lang w:eastAsia="en-CA"/>
          </w:rPr>
          <w:delText xml:space="preserve"> </w:delText>
        </w:r>
      </w:del>
      <w:del w:id="497" w:author="DFO-MPO" w:date="2018-02-19T10:47:00Z">
        <w:r w:rsidRPr="00823EED" w:rsidDel="009E2929">
          <w:rPr>
            <w:rFonts w:eastAsia="Times New Roman" w:cs="Arial"/>
            <w:color w:val="333333"/>
            <w:sz w:val="28"/>
            <w:szCs w:val="28"/>
            <w:lang w:eastAsia="en-CA"/>
          </w:rPr>
          <w:delText>Ingvaldsen and Gjøsæter (2013) found that w</w:delText>
        </w:r>
        <w:r w:rsidRPr="00823EED" w:rsidDel="009E2929">
          <w:rPr>
            <w:sz w:val="28"/>
            <w:szCs w:val="28"/>
          </w:rPr>
          <w:delText>hile the potential area of distribution of capelin in the Barents has been linked to ice coverage and sea</w:delText>
        </w:r>
        <w:r w:rsidDel="009E2929">
          <w:rPr>
            <w:sz w:val="28"/>
            <w:szCs w:val="28"/>
          </w:rPr>
          <w:delText xml:space="preserve"> temperature, the amount of the area utilised was proportional to stock size.  They suggest that by increasing the area of o</w:delText>
        </w:r>
        <w:r w:rsidR="00B50898" w:rsidDel="009E2929">
          <w:rPr>
            <w:sz w:val="28"/>
            <w:szCs w:val="28"/>
          </w:rPr>
          <w:delText>ccupation capelin in the Barent</w:delText>
        </w:r>
        <w:r w:rsidDel="009E2929">
          <w:rPr>
            <w:sz w:val="28"/>
            <w:szCs w:val="28"/>
          </w:rPr>
          <w:delText>s</w:delText>
        </w:r>
        <w:r w:rsidR="00B50898" w:rsidDel="009E2929">
          <w:rPr>
            <w:sz w:val="28"/>
            <w:szCs w:val="28"/>
          </w:rPr>
          <w:delText xml:space="preserve"> Sea</w:delText>
        </w:r>
        <w:r w:rsidDel="009E2929">
          <w:rPr>
            <w:sz w:val="28"/>
            <w:szCs w:val="28"/>
          </w:rPr>
          <w:delText xml:space="preserve"> were better able to meet their food requirements.  Frank et al. failed to find a similar relationship for the 2J3KL capelin stock using an area of occupation calculated from the fall bottom trawl surveys.  This finding is not surprising.  McQuinn (2009) found that in the absence of Atlantic cod predation, Atlantic herring in the Gulf of St. Lawrence moved into the suprabenthic zone, increasing their availability to the bottom trawl despite declines in abundance.   </w:delText>
        </w:r>
        <w:r w:rsidR="00B50898" w:rsidDel="009E2929">
          <w:rPr>
            <w:sz w:val="28"/>
            <w:szCs w:val="28"/>
          </w:rPr>
          <w:delText xml:space="preserve">Similarly, </w:delText>
        </w:r>
        <w:r w:rsidDel="009E2929">
          <w:rPr>
            <w:sz w:val="28"/>
            <w:szCs w:val="28"/>
          </w:rPr>
          <w:delText xml:space="preserve">Mowbray (2002) found that capelin were closer to the seabed when cod were not present.  Consequently as cod abundance declined in the late 1980s, the portion of capelin biomass in the trawl zone (bottom 4 m of the water column) would have increased, increasing the availability to the bottom trawl.  Moreover, </w:delText>
        </w:r>
      </w:del>
      <w:del w:id="498" w:author="DFO-MPO" w:date="2018-02-13T14:33:00Z">
        <w:r w:rsidDel="00C64CAC">
          <w:rPr>
            <w:sz w:val="28"/>
            <w:szCs w:val="28"/>
          </w:rPr>
          <w:delText xml:space="preserve"> </w:delText>
        </w:r>
      </w:del>
      <w:del w:id="499" w:author="DFO-MPO" w:date="2018-02-19T10:47:00Z">
        <w:r w:rsidDel="009E2929">
          <w:rPr>
            <w:sz w:val="28"/>
            <w:szCs w:val="28"/>
          </w:rPr>
          <w:delText xml:space="preserve">Mowbray (2002) also found that capelin </w:delText>
        </w:r>
      </w:del>
      <w:del w:id="500" w:author="DFO-MPO" w:date="2018-02-19T10:46:00Z">
        <w:r w:rsidDel="009E2929">
          <w:rPr>
            <w:sz w:val="28"/>
            <w:szCs w:val="28"/>
          </w:rPr>
          <w:delText xml:space="preserve">in </w:delText>
        </w:r>
      </w:del>
      <w:del w:id="501" w:author="DFO-MPO" w:date="2018-02-19T10:47:00Z">
        <w:r w:rsidDel="009E2929">
          <w:rPr>
            <w:sz w:val="28"/>
            <w:szCs w:val="28"/>
          </w:rPr>
          <w:delText xml:space="preserve">low densities were in closer association with the bottom and displayed less vertical movement than when densities were high.  Another factor which may </w:delText>
        </w:r>
        <w:r w:rsidR="005107C1" w:rsidDel="009E2929">
          <w:rPr>
            <w:sz w:val="28"/>
            <w:szCs w:val="28"/>
          </w:rPr>
          <w:delText xml:space="preserve">have </w:delText>
        </w:r>
        <w:r w:rsidDel="009E2929">
          <w:rPr>
            <w:sz w:val="28"/>
            <w:szCs w:val="28"/>
          </w:rPr>
          <w:delText>cause</w:delText>
        </w:r>
        <w:r w:rsidR="005107C1" w:rsidDel="009E2929">
          <w:rPr>
            <w:sz w:val="28"/>
            <w:szCs w:val="28"/>
          </w:rPr>
          <w:delText>d</w:delText>
        </w:r>
        <w:r w:rsidDel="009E2929">
          <w:rPr>
            <w:sz w:val="28"/>
            <w:szCs w:val="28"/>
          </w:rPr>
          <w:delText xml:space="preserve"> a persistence </w:delText>
        </w:r>
        <w:r w:rsidR="005107C1" w:rsidDel="009E2929">
          <w:rPr>
            <w:sz w:val="28"/>
            <w:szCs w:val="28"/>
          </w:rPr>
          <w:delText>of capelin in bottom</w:delText>
        </w:r>
      </w:del>
      <w:del w:id="502" w:author="DFO-MPO" w:date="2018-02-13T14:35:00Z">
        <w:r w:rsidR="005107C1" w:rsidDel="00C64CAC">
          <w:rPr>
            <w:sz w:val="28"/>
            <w:szCs w:val="28"/>
          </w:rPr>
          <w:delText xml:space="preserve"> </w:delText>
        </w:r>
        <w:r w:rsidDel="00C64CAC">
          <w:rPr>
            <w:sz w:val="28"/>
            <w:szCs w:val="28"/>
          </w:rPr>
          <w:delText>bottom</w:delText>
        </w:r>
      </w:del>
      <w:del w:id="503" w:author="DFO-MPO" w:date="2018-02-19T10:47:00Z">
        <w:r w:rsidDel="009E2929">
          <w:rPr>
            <w:sz w:val="28"/>
            <w:szCs w:val="28"/>
          </w:rPr>
          <w:delText xml:space="preserve"> trawl </w:delText>
        </w:r>
        <w:r w:rsidR="005107C1" w:rsidDel="009E2929">
          <w:rPr>
            <w:sz w:val="28"/>
            <w:szCs w:val="28"/>
          </w:rPr>
          <w:delText xml:space="preserve">catches in the face of declining </w:delText>
        </w:r>
        <w:r w:rsidDel="009E2929">
          <w:rPr>
            <w:sz w:val="28"/>
            <w:szCs w:val="28"/>
          </w:rPr>
          <w:delText xml:space="preserve">capelin abundance.   </w:delText>
        </w:r>
      </w:del>
    </w:p>
    <w:p w:rsidR="00B50898" w:rsidDel="009E2929" w:rsidRDefault="005107C1">
      <w:pPr>
        <w:rPr>
          <w:del w:id="504" w:author="DFO-MPO" w:date="2018-02-19T10:47:00Z"/>
          <w:rStyle w:val="fontstyle01"/>
          <w:rFonts w:asciiTheme="minorHAnsi" w:hAnsiTheme="minorHAnsi"/>
          <w:sz w:val="28"/>
          <w:szCs w:val="28"/>
        </w:rPr>
      </w:pPr>
      <w:del w:id="505" w:author="DFO-MPO" w:date="2018-02-19T10:47:00Z">
        <w:r w:rsidDel="009E2929">
          <w:rPr>
            <w:rStyle w:val="fontstyle01"/>
            <w:rFonts w:asciiTheme="minorHAnsi" w:hAnsiTheme="minorHAnsi"/>
            <w:sz w:val="28"/>
            <w:szCs w:val="28"/>
          </w:rPr>
          <w:delText>It should be noted that d</w:delText>
        </w:r>
        <w:r w:rsidR="0022696A" w:rsidDel="009E2929">
          <w:rPr>
            <w:rStyle w:val="fontstyle01"/>
            <w:rFonts w:asciiTheme="minorHAnsi" w:hAnsiTheme="minorHAnsi"/>
            <w:sz w:val="28"/>
            <w:szCs w:val="28"/>
          </w:rPr>
          <w:delText xml:space="preserve">istribution changes associated with the </w:delText>
        </w:r>
        <w:r w:rsidDel="009E2929">
          <w:rPr>
            <w:rStyle w:val="fontstyle01"/>
            <w:rFonts w:asciiTheme="minorHAnsi" w:hAnsiTheme="minorHAnsi"/>
            <w:sz w:val="28"/>
            <w:szCs w:val="28"/>
          </w:rPr>
          <w:delText xml:space="preserve">survey index </w:delText>
        </w:r>
      </w:del>
      <w:del w:id="506" w:author="DFO-MPO" w:date="2018-02-13T14:35:00Z">
        <w:r w:rsidR="0022696A" w:rsidDel="00C64CAC">
          <w:rPr>
            <w:rStyle w:val="fontstyle01"/>
            <w:rFonts w:asciiTheme="minorHAnsi" w:hAnsiTheme="minorHAnsi"/>
            <w:sz w:val="28"/>
            <w:szCs w:val="28"/>
          </w:rPr>
          <w:delText xml:space="preserve"> </w:delText>
        </w:r>
      </w:del>
      <w:del w:id="507" w:author="DFO-MPO" w:date="2018-02-19T10:47:00Z">
        <w:r w:rsidR="00B50898" w:rsidDel="009E2929">
          <w:rPr>
            <w:rStyle w:val="fontstyle01"/>
            <w:rFonts w:asciiTheme="minorHAnsi" w:hAnsiTheme="minorHAnsi"/>
            <w:sz w:val="28"/>
            <w:szCs w:val="28"/>
          </w:rPr>
          <w:delText xml:space="preserve">collapse included vertical movements as well as horizontal displacements.  This change in vertical distribution is a cause for concern when conducting acoustic surveys.  A </w:delText>
        </w:r>
        <w:r w:rsidDel="009E2929">
          <w:rPr>
            <w:rStyle w:val="fontstyle01"/>
            <w:rFonts w:asciiTheme="minorHAnsi" w:hAnsiTheme="minorHAnsi"/>
            <w:sz w:val="28"/>
            <w:szCs w:val="28"/>
          </w:rPr>
          <w:delText>limitation of acoustic surveying is the inability to resolv</w:delText>
        </w:r>
        <w:r w:rsidR="00C23C16" w:rsidDel="009E2929">
          <w:rPr>
            <w:rStyle w:val="fontstyle01"/>
            <w:rFonts w:asciiTheme="minorHAnsi" w:hAnsiTheme="minorHAnsi"/>
            <w:sz w:val="28"/>
            <w:szCs w:val="28"/>
          </w:rPr>
          <w:delText xml:space="preserve">e targets on or near the seabed, an area </w:delText>
        </w:r>
        <w:r w:rsidDel="009E2929">
          <w:rPr>
            <w:rStyle w:val="fontstyle01"/>
            <w:rFonts w:asciiTheme="minorHAnsi" w:hAnsiTheme="minorHAnsi"/>
            <w:sz w:val="28"/>
            <w:szCs w:val="28"/>
          </w:rPr>
          <w:delText>commonly referred to as the bottom deadzone (</w:delText>
        </w:r>
        <w:r w:rsidRPr="005107C1" w:rsidDel="009E2929">
          <w:rPr>
            <w:rStyle w:val="fontstyle01"/>
            <w:rFonts w:asciiTheme="minorHAnsi" w:hAnsiTheme="minorHAnsi"/>
            <w:sz w:val="28"/>
            <w:szCs w:val="28"/>
            <w:highlight w:val="yellow"/>
          </w:rPr>
          <w:delText>Ona and Mitson</w:delText>
        </w:r>
        <w:r w:rsidDel="009E2929">
          <w:rPr>
            <w:rStyle w:val="fontstyle01"/>
            <w:rFonts w:asciiTheme="minorHAnsi" w:hAnsiTheme="minorHAnsi"/>
            <w:sz w:val="28"/>
            <w:szCs w:val="28"/>
          </w:rPr>
          <w:delText xml:space="preserve"> ).  The height of the deadzone is a function of the pulse length and frequency of the acoustic system used.  In the case of the capelin acoustic surveys</w:delText>
        </w:r>
      </w:del>
      <w:del w:id="508" w:author="DFO-MPO" w:date="2018-02-13T14:36:00Z">
        <w:r w:rsidDel="00B40ACD">
          <w:rPr>
            <w:rStyle w:val="fontstyle01"/>
            <w:rFonts w:asciiTheme="minorHAnsi" w:hAnsiTheme="minorHAnsi"/>
            <w:sz w:val="28"/>
            <w:szCs w:val="28"/>
          </w:rPr>
          <w:delText xml:space="preserve"> </w:delText>
        </w:r>
      </w:del>
      <w:del w:id="509" w:author="DFO-MPO" w:date="2018-02-19T10:47:00Z">
        <w:r w:rsidDel="009E2929">
          <w:rPr>
            <w:rStyle w:val="fontstyle01"/>
            <w:rFonts w:asciiTheme="minorHAnsi" w:hAnsiTheme="minorHAnsi"/>
            <w:sz w:val="28"/>
            <w:szCs w:val="28"/>
          </w:rPr>
          <w:delText>th</w:delText>
        </w:r>
        <w:r w:rsidR="00F72876" w:rsidDel="009E2929">
          <w:rPr>
            <w:rStyle w:val="fontstyle01"/>
            <w:rFonts w:asciiTheme="minorHAnsi" w:hAnsiTheme="minorHAnsi"/>
            <w:sz w:val="28"/>
            <w:szCs w:val="28"/>
          </w:rPr>
          <w:delText xml:space="preserve">e bottom deadzone was </w:delText>
        </w:r>
        <w:r w:rsidDel="009E2929">
          <w:rPr>
            <w:rStyle w:val="fontstyle01"/>
            <w:rFonts w:asciiTheme="minorHAnsi" w:hAnsiTheme="minorHAnsi"/>
            <w:sz w:val="28"/>
            <w:szCs w:val="28"/>
          </w:rPr>
          <w:delText xml:space="preserve">approximately </w:delText>
        </w:r>
      </w:del>
      <w:del w:id="510" w:author="DFO-MPO" w:date="2018-02-13T14:35:00Z">
        <w:r w:rsidDel="00C64CAC">
          <w:rPr>
            <w:rStyle w:val="fontstyle01"/>
            <w:rFonts w:asciiTheme="minorHAnsi" w:hAnsiTheme="minorHAnsi"/>
            <w:sz w:val="28"/>
            <w:szCs w:val="28"/>
          </w:rPr>
          <w:delText xml:space="preserve"> </w:delText>
        </w:r>
      </w:del>
      <w:del w:id="511" w:author="DFO-MPO" w:date="2018-02-19T10:47:00Z">
        <w:r w:rsidDel="009E2929">
          <w:rPr>
            <w:rStyle w:val="fontstyle01"/>
            <w:rFonts w:asciiTheme="minorHAnsi" w:hAnsiTheme="minorHAnsi"/>
            <w:sz w:val="28"/>
            <w:szCs w:val="28"/>
          </w:rPr>
          <w:delText xml:space="preserve">0.75 m.  </w:delText>
        </w:r>
      </w:del>
    </w:p>
    <w:p w:rsidR="00AF50FB" w:rsidDel="009E2929" w:rsidRDefault="00AF50FB">
      <w:pPr>
        <w:rPr>
          <w:del w:id="512" w:author="DFO-MPO" w:date="2018-02-19T10:47:00Z"/>
        </w:rPr>
      </w:pPr>
      <w:del w:id="513" w:author="DFO-MPO" w:date="2018-02-19T10:47:00Z">
        <w:r w:rsidRPr="00DD08F4" w:rsidDel="009E2929">
          <w:rPr>
            <w:sz w:val="28"/>
            <w:szCs w:val="28"/>
          </w:rPr>
          <w:delText xml:space="preserve">In order to address </w:delText>
        </w:r>
        <w:r w:rsidR="00F72876" w:rsidDel="009E2929">
          <w:rPr>
            <w:sz w:val="28"/>
            <w:szCs w:val="28"/>
          </w:rPr>
          <w:delText xml:space="preserve">the potential impact of </w:delText>
        </w:r>
        <w:r w:rsidR="00C23C16" w:rsidDel="009E2929">
          <w:rPr>
            <w:sz w:val="28"/>
            <w:szCs w:val="28"/>
          </w:rPr>
          <w:delText xml:space="preserve">vertical </w:delText>
        </w:r>
        <w:r w:rsidR="00F72876" w:rsidDel="009E2929">
          <w:rPr>
            <w:sz w:val="28"/>
            <w:szCs w:val="28"/>
          </w:rPr>
          <w:delText>distribution changes on the availability to acoustic surveys d</w:delText>
        </w:r>
        <w:r w:rsidRPr="00DD08F4" w:rsidDel="009E2929">
          <w:rPr>
            <w:sz w:val="28"/>
            <w:szCs w:val="28"/>
          </w:rPr>
          <w:delText xml:space="preserve">edicated experiments </w:delText>
        </w:r>
        <w:r w:rsidR="00F72876" w:rsidDel="009E2929">
          <w:rPr>
            <w:sz w:val="28"/>
            <w:szCs w:val="28"/>
          </w:rPr>
          <w:delText xml:space="preserve">were </w:delText>
        </w:r>
        <w:r w:rsidRPr="00DD08F4" w:rsidDel="009E2929">
          <w:rPr>
            <w:sz w:val="28"/>
            <w:szCs w:val="28"/>
          </w:rPr>
          <w:delText>carried out in 1995 and 1999</w:delText>
        </w:r>
        <w:r w:rsidR="00F72876" w:rsidDel="009E2929">
          <w:rPr>
            <w:sz w:val="28"/>
            <w:szCs w:val="28"/>
          </w:rPr>
          <w:delText xml:space="preserve"> and a range of values for diel changes in </w:delText>
        </w:r>
        <w:r w:rsidR="00DD08F4" w:rsidRPr="00DD08F4" w:rsidDel="009E2929">
          <w:rPr>
            <w:sz w:val="28"/>
            <w:szCs w:val="28"/>
          </w:rPr>
          <w:delText>detectability ascertained (Mowbray, 2014)</w:delText>
        </w:r>
        <w:r w:rsidRPr="00DD08F4" w:rsidDel="009E2929">
          <w:rPr>
            <w:sz w:val="28"/>
            <w:szCs w:val="28"/>
          </w:rPr>
          <w:delText xml:space="preserve">.  </w:delText>
        </w:r>
        <w:r w:rsidR="00C23C16" w:rsidDel="009E2929">
          <w:rPr>
            <w:sz w:val="28"/>
            <w:szCs w:val="28"/>
          </w:rPr>
          <w:delText xml:space="preserve">These values were then used along with the variability in </w:delText>
        </w:r>
        <w:r w:rsidR="00DD08F4" w:rsidRPr="00DD08F4" w:rsidDel="009E2929">
          <w:rPr>
            <w:sz w:val="28"/>
            <w:szCs w:val="28"/>
          </w:rPr>
          <w:delText xml:space="preserve">acoustic calibration </w:delText>
        </w:r>
        <w:r w:rsidR="00C23C16" w:rsidDel="009E2929">
          <w:rPr>
            <w:sz w:val="28"/>
            <w:szCs w:val="28"/>
          </w:rPr>
          <w:delText>precision</w:delText>
        </w:r>
        <w:r w:rsidR="00DD08F4" w:rsidRPr="00DD08F4" w:rsidDel="009E2929">
          <w:rPr>
            <w:sz w:val="28"/>
            <w:szCs w:val="28"/>
          </w:rPr>
          <w:delText xml:space="preserve">, sampling error of capelin for determination of </w:delText>
        </w:r>
        <w:r w:rsidR="00C23C16" w:rsidDel="009E2929">
          <w:rPr>
            <w:sz w:val="28"/>
            <w:szCs w:val="28"/>
          </w:rPr>
          <w:delText xml:space="preserve">length for </w:delText>
        </w:r>
        <w:r w:rsidR="00DD08F4" w:rsidRPr="00DD08F4" w:rsidDel="009E2929">
          <w:rPr>
            <w:sz w:val="28"/>
            <w:szCs w:val="28"/>
          </w:rPr>
          <w:delText xml:space="preserve">target strength </w:delText>
        </w:r>
        <w:r w:rsidR="00C23C16" w:rsidDel="009E2929">
          <w:rPr>
            <w:sz w:val="28"/>
            <w:szCs w:val="28"/>
          </w:rPr>
          <w:delText xml:space="preserve">estimation </w:delText>
        </w:r>
        <w:r w:rsidR="00DD08F4" w:rsidRPr="00DD08F4" w:rsidDel="009E2929">
          <w:rPr>
            <w:sz w:val="28"/>
            <w:szCs w:val="28"/>
          </w:rPr>
          <w:delText xml:space="preserve">and spatial variability </w:delText>
        </w:r>
        <w:r w:rsidR="00C23C16" w:rsidDel="009E2929">
          <w:rPr>
            <w:sz w:val="28"/>
            <w:szCs w:val="28"/>
          </w:rPr>
          <w:delText>in distribution patterns in the calculation of confidence estimates for each survey since 1988 using a Monte Carlo simulation</w:delText>
        </w:r>
        <w:r w:rsidR="00DD08F4" w:rsidRPr="00DD08F4" w:rsidDel="009E2929">
          <w:rPr>
            <w:sz w:val="28"/>
            <w:szCs w:val="28"/>
          </w:rPr>
          <w:delText xml:space="preserve">.  Confidence limits generated in this matter indicate a significant </w:delText>
        </w:r>
        <w:r w:rsidR="00C23C16" w:rsidDel="009E2929">
          <w:rPr>
            <w:sz w:val="28"/>
            <w:szCs w:val="28"/>
          </w:rPr>
          <w:delText xml:space="preserve">decline </w:delText>
        </w:r>
        <w:r w:rsidR="00DD08F4" w:rsidRPr="00DD08F4" w:rsidDel="009E2929">
          <w:rPr>
            <w:sz w:val="28"/>
            <w:szCs w:val="28"/>
          </w:rPr>
          <w:delText xml:space="preserve">in </w:delText>
        </w:r>
        <w:r w:rsidR="00C23C16" w:rsidDel="009E2929">
          <w:rPr>
            <w:sz w:val="28"/>
            <w:szCs w:val="28"/>
          </w:rPr>
          <w:delText xml:space="preserve">capelin </w:delText>
        </w:r>
        <w:r w:rsidR="00DD08F4" w:rsidRPr="00DD08F4" w:rsidDel="009E2929">
          <w:rPr>
            <w:sz w:val="28"/>
            <w:szCs w:val="28"/>
          </w:rPr>
          <w:delText>biomass between the late 1980s and 199</w:delText>
        </w:r>
        <w:r w:rsidR="00FA4674" w:rsidDel="009E2929">
          <w:rPr>
            <w:sz w:val="28"/>
            <w:szCs w:val="28"/>
          </w:rPr>
          <w:delText>1</w:delText>
        </w:r>
        <w:r w:rsidR="00DD08F4" w:rsidRPr="00DD08F4" w:rsidDel="009E2929">
          <w:rPr>
            <w:sz w:val="28"/>
            <w:szCs w:val="28"/>
          </w:rPr>
          <w:delText xml:space="preserve"> (</w:delText>
        </w:r>
        <w:r w:rsidR="00DD08F4" w:rsidRPr="00FA4674" w:rsidDel="009E2929">
          <w:rPr>
            <w:sz w:val="28"/>
            <w:szCs w:val="28"/>
            <w:highlight w:val="yellow"/>
          </w:rPr>
          <w:delText xml:space="preserve">Fig </w:delText>
        </w:r>
        <w:r w:rsidR="00782BA8" w:rsidDel="009E2929">
          <w:rPr>
            <w:sz w:val="28"/>
            <w:szCs w:val="28"/>
            <w:highlight w:val="yellow"/>
          </w:rPr>
          <w:delText>FM-</w:delText>
        </w:r>
        <w:r w:rsidR="00C23C16" w:rsidDel="009E2929">
          <w:rPr>
            <w:sz w:val="28"/>
            <w:szCs w:val="28"/>
          </w:rPr>
          <w:delText>9</w:delText>
        </w:r>
        <w:r w:rsidR="00DD08F4" w:rsidRPr="00DD08F4" w:rsidDel="009E2929">
          <w:rPr>
            <w:sz w:val="28"/>
            <w:szCs w:val="28"/>
          </w:rPr>
          <w:delText>).</w:delText>
        </w:r>
      </w:del>
    </w:p>
    <w:p w:rsidR="00253327" w:rsidRDefault="00253327">
      <w:pPr>
        <w:rPr>
          <w:sz w:val="28"/>
          <w:szCs w:val="28"/>
        </w:rPr>
      </w:pPr>
    </w:p>
    <w:p w:rsidR="004A3CA0" w:rsidRPr="00CD44CE" w:rsidRDefault="004A3CA0" w:rsidP="004A3CA0">
      <w:pPr>
        <w:rPr>
          <w:ins w:id="514" w:author="DFO-MPO" w:date="2018-02-16T17:17:00Z"/>
          <w:sz w:val="28"/>
          <w:szCs w:val="28"/>
        </w:rPr>
      </w:pPr>
      <w:ins w:id="515" w:author="DFO-MPO" w:date="2018-02-16T17:17:00Z">
        <w:r>
          <w:rPr>
            <w:sz w:val="28"/>
            <w:szCs w:val="28"/>
          </w:rPr>
          <w:t xml:space="preserve">As a part of their migration hypothesis, </w:t>
        </w:r>
      </w:ins>
      <w:ins w:id="516" w:author="DFO-MPO" w:date="2018-02-19T13:50:00Z">
        <w:r w:rsidR="00164BA1">
          <w:rPr>
            <w:sz w:val="28"/>
            <w:szCs w:val="28"/>
          </w:rPr>
          <w:t>Frank et al. s</w:t>
        </w:r>
      </w:ins>
      <w:ins w:id="517" w:author="DFO-MPO" w:date="2018-02-16T17:17:00Z">
        <w:r>
          <w:rPr>
            <w:sz w:val="28"/>
            <w:szCs w:val="28"/>
          </w:rPr>
          <w:t xml:space="preserve">uggested that a non-migratory capelin population would mature at an earlier age. We examined trends in capelin maturity between 1982 and 2015 using data from the spring acoustic survey with the capelin partitioned into a number of spatial strata that </w:t>
        </w:r>
        <w:r>
          <w:rPr>
            <w:sz w:val="28"/>
            <w:szCs w:val="28"/>
          </w:rPr>
          <w:lastRenderedPageBreak/>
          <w:t>partitioned the Newfoundland and Labrador continental shelf based on both depth and latitude</w:t>
        </w:r>
        <w:r w:rsidRPr="00CD44CE">
          <w:rPr>
            <w:sz w:val="28"/>
            <w:szCs w:val="28"/>
          </w:rPr>
          <w:t xml:space="preserve">. </w:t>
        </w:r>
        <w:r w:rsidRPr="00437377">
          <w:rPr>
            <w:sz w:val="28"/>
            <w:szCs w:val="28"/>
          </w:rPr>
          <w:t>The fraction of capelin</w:t>
        </w:r>
        <w:r>
          <w:rPr>
            <w:sz w:val="28"/>
            <w:szCs w:val="28"/>
          </w:rPr>
          <w:t xml:space="preserve"> in each age-class and strata each </w:t>
        </w:r>
        <w:r w:rsidRPr="00437377">
          <w:rPr>
            <w:sz w:val="28"/>
            <w:szCs w:val="28"/>
          </w:rPr>
          <w:t xml:space="preserve">year that were </w:t>
        </w:r>
        <w:r>
          <w:rPr>
            <w:sz w:val="28"/>
            <w:szCs w:val="28"/>
          </w:rPr>
          <w:t xml:space="preserve">classed as </w:t>
        </w:r>
        <w:r w:rsidRPr="00437377">
          <w:rPr>
            <w:sz w:val="28"/>
            <w:szCs w:val="28"/>
          </w:rPr>
          <w:t>mature was determined by dividing the number of capelin in</w:t>
        </w:r>
        <w:r>
          <w:rPr>
            <w:sz w:val="28"/>
            <w:szCs w:val="28"/>
          </w:rPr>
          <w:t xml:space="preserve"> that age-class and strata who’s </w:t>
        </w:r>
        <w:r w:rsidRPr="00437377">
          <w:rPr>
            <w:sz w:val="28"/>
            <w:szCs w:val="28"/>
          </w:rPr>
          <w:t xml:space="preserve">maturity status was classed as maturing, ripe, partly spent, spent, or resting by the total number of capelin </w:t>
        </w:r>
        <w:r>
          <w:rPr>
            <w:sz w:val="28"/>
            <w:szCs w:val="28"/>
          </w:rPr>
          <w:t xml:space="preserve">from that age-class that were sampled within that strata </w:t>
        </w:r>
        <w:r w:rsidRPr="00437377">
          <w:rPr>
            <w:sz w:val="28"/>
            <w:szCs w:val="28"/>
          </w:rPr>
          <w:t>that year.</w:t>
        </w:r>
      </w:ins>
    </w:p>
    <w:p w:rsidR="004A3CA0" w:rsidRDefault="004A3CA0" w:rsidP="004A3CA0">
      <w:pPr>
        <w:rPr>
          <w:ins w:id="518" w:author="DFO-MPO" w:date="2018-02-16T17:17:00Z"/>
          <w:sz w:val="28"/>
          <w:szCs w:val="28"/>
        </w:rPr>
      </w:pPr>
    </w:p>
    <w:p w:rsidR="004A3CA0" w:rsidRDefault="001F60EB" w:rsidP="004A3CA0">
      <w:pPr>
        <w:rPr>
          <w:ins w:id="519" w:author="DFO-MPO" w:date="2018-02-16T17:17:00Z"/>
          <w:sz w:val="28"/>
          <w:szCs w:val="28"/>
        </w:rPr>
      </w:pPr>
      <w:ins w:id="520" w:author="DFO-MPO" w:date="2018-02-19T10:53:00Z">
        <w:r>
          <w:rPr>
            <w:sz w:val="28"/>
            <w:szCs w:val="28"/>
          </w:rPr>
          <w:t>There were</w:t>
        </w:r>
      </w:ins>
      <w:ins w:id="521" w:author="DFO-MPO" w:date="2018-02-16T17:17:00Z">
        <w:r w:rsidR="004A3CA0">
          <w:rPr>
            <w:sz w:val="28"/>
            <w:szCs w:val="28"/>
          </w:rPr>
          <w:t xml:space="preserve"> a number of changes in capelin maturation </w:t>
        </w:r>
      </w:ins>
      <w:ins w:id="522" w:author="DFO-MPO" w:date="2018-02-19T10:53:00Z">
        <w:r>
          <w:rPr>
            <w:sz w:val="28"/>
            <w:szCs w:val="28"/>
          </w:rPr>
          <w:t xml:space="preserve">trends </w:t>
        </w:r>
      </w:ins>
      <w:ins w:id="523" w:author="DFO-MPO" w:date="2018-02-16T17:17:00Z">
        <w:r w:rsidR="004A3CA0">
          <w:rPr>
            <w:sz w:val="28"/>
            <w:szCs w:val="28"/>
          </w:rPr>
          <w:t xml:space="preserve">between 1982 and 2015. </w:t>
        </w:r>
        <w:r w:rsidR="004A3CA0" w:rsidRPr="00437377">
          <w:rPr>
            <w:sz w:val="28"/>
            <w:szCs w:val="28"/>
          </w:rPr>
          <w:t xml:space="preserve">Prior to 1991, on average only 6.6% of 2-year-old, and 58% of 3-year-old capelin were classed as mature and there was substantial variability in the fraction of individuals within an age-class that were mature in a particular year. </w:t>
        </w:r>
      </w:ins>
      <w:ins w:id="524" w:author="DFO-MPO" w:date="2018-02-19T11:02:00Z">
        <w:r w:rsidR="006B049A">
          <w:rPr>
            <w:sz w:val="28"/>
            <w:szCs w:val="28"/>
          </w:rPr>
          <w:t>At</w:t>
        </w:r>
      </w:ins>
      <w:ins w:id="525" w:author="DFO-MPO" w:date="2018-02-16T17:17:00Z">
        <w:r w:rsidR="004A3CA0" w:rsidRPr="00437377">
          <w:rPr>
            <w:sz w:val="28"/>
            <w:szCs w:val="28"/>
          </w:rPr>
          <w:t xml:space="preserve"> 4-years of age, nearly all capelin were classed as mature on a consistent basis. Between 1991 and 1999, data on capelin maturity was sparse, but from the limited data that was available, it appears that there was a general increase in the percentages of age-2 and </w:t>
        </w:r>
        <w:proofErr w:type="gramStart"/>
        <w:r w:rsidR="004A3CA0" w:rsidRPr="00437377">
          <w:rPr>
            <w:sz w:val="28"/>
            <w:szCs w:val="28"/>
          </w:rPr>
          <w:t>-3 capelin</w:t>
        </w:r>
        <w:proofErr w:type="gramEnd"/>
        <w:r w:rsidR="004A3CA0" w:rsidRPr="00437377">
          <w:rPr>
            <w:sz w:val="28"/>
            <w:szCs w:val="28"/>
          </w:rPr>
          <w:t xml:space="preserve"> that had reached maturity. The fractions of 2 and 3 year-old capelin that were classified as mature between 2000 and 2010 were consistently higher than pre-1991 with an average of 57% of 2 year-olds and 99% of 3 year-olds </w:t>
        </w:r>
      </w:ins>
      <w:ins w:id="526" w:author="DFO-MPO" w:date="2018-02-19T11:03:00Z">
        <w:r w:rsidR="006B049A">
          <w:rPr>
            <w:sz w:val="28"/>
            <w:szCs w:val="28"/>
          </w:rPr>
          <w:t>being mature</w:t>
        </w:r>
      </w:ins>
      <w:ins w:id="527" w:author="DFO-MPO" w:date="2018-02-16T17:17:00Z">
        <w:r w:rsidR="004A3CA0" w:rsidRPr="00437377">
          <w:rPr>
            <w:sz w:val="28"/>
            <w:szCs w:val="28"/>
          </w:rPr>
          <w:t>. Since 2010, the</w:t>
        </w:r>
      </w:ins>
      <w:ins w:id="528" w:author="DFO-MPO" w:date="2018-02-19T11:03:00Z">
        <w:r w:rsidR="006B049A">
          <w:rPr>
            <w:sz w:val="28"/>
            <w:szCs w:val="28"/>
          </w:rPr>
          <w:t xml:space="preserve"> fraction of 2 year-old capelin that are mature has decline</w:t>
        </w:r>
      </w:ins>
      <w:ins w:id="529" w:author="DFO-MPO" w:date="2018-02-19T11:04:00Z">
        <w:r w:rsidR="006B049A">
          <w:rPr>
            <w:sz w:val="28"/>
            <w:szCs w:val="28"/>
          </w:rPr>
          <w:t>d substantially to</w:t>
        </w:r>
      </w:ins>
      <w:ins w:id="530" w:author="DFO-MPO" w:date="2018-02-19T11:03:00Z">
        <w:r w:rsidR="006B049A">
          <w:rPr>
            <w:sz w:val="28"/>
            <w:szCs w:val="28"/>
          </w:rPr>
          <w:t xml:space="preserve"> </w:t>
        </w:r>
      </w:ins>
      <w:ins w:id="531" w:author="DFO-MPO" w:date="2018-02-16T17:17:00Z">
        <w:r w:rsidR="004A3CA0" w:rsidRPr="00437377">
          <w:rPr>
            <w:sz w:val="28"/>
            <w:szCs w:val="28"/>
          </w:rPr>
          <w:t xml:space="preserve">40% and </w:t>
        </w:r>
      </w:ins>
      <w:ins w:id="532" w:author="DFO-MPO" w:date="2018-02-19T11:04:00Z">
        <w:r w:rsidR="006B049A">
          <w:rPr>
            <w:sz w:val="28"/>
            <w:szCs w:val="28"/>
          </w:rPr>
          <w:t xml:space="preserve">while the fraction of 3 year-old capelin that are mature experienced a </w:t>
        </w:r>
      </w:ins>
      <w:ins w:id="533" w:author="DFO-MPO" w:date="2018-02-16T17:17:00Z">
        <w:r w:rsidR="004A3CA0" w:rsidRPr="00437377">
          <w:rPr>
            <w:sz w:val="28"/>
            <w:szCs w:val="28"/>
          </w:rPr>
          <w:t xml:space="preserve">smaller decline to 93%. </w:t>
        </w:r>
      </w:ins>
    </w:p>
    <w:p w:rsidR="004A3CA0" w:rsidRPr="00437377" w:rsidRDefault="004A3CA0" w:rsidP="004A3CA0">
      <w:pPr>
        <w:rPr>
          <w:ins w:id="534" w:author="DFO-MPO" w:date="2018-02-16T17:17:00Z"/>
          <w:sz w:val="28"/>
          <w:szCs w:val="28"/>
        </w:rPr>
      </w:pPr>
      <w:ins w:id="535" w:author="DFO-MPO" w:date="2018-02-16T17:17:00Z">
        <w:r>
          <w:rPr>
            <w:sz w:val="28"/>
            <w:szCs w:val="28"/>
          </w:rPr>
          <w:t xml:space="preserve">While these results are consistent with Frank </w:t>
        </w:r>
        <w:proofErr w:type="gramStart"/>
        <w:r>
          <w:rPr>
            <w:sz w:val="28"/>
            <w:szCs w:val="28"/>
          </w:rPr>
          <w:t>et</w:t>
        </w:r>
        <w:proofErr w:type="gramEnd"/>
        <w:r>
          <w:rPr>
            <w:sz w:val="28"/>
            <w:szCs w:val="28"/>
          </w:rPr>
          <w:t xml:space="preserve">. </w:t>
        </w:r>
        <w:proofErr w:type="spellStart"/>
        <w:proofErr w:type="gramStart"/>
        <w:r>
          <w:rPr>
            <w:sz w:val="28"/>
            <w:szCs w:val="28"/>
          </w:rPr>
          <w:t>al’s</w:t>
        </w:r>
        <w:proofErr w:type="spellEnd"/>
        <w:proofErr w:type="gramEnd"/>
        <w:r>
          <w:rPr>
            <w:sz w:val="28"/>
            <w:szCs w:val="28"/>
          </w:rPr>
          <w:t xml:space="preserve"> hypothesis that a capelin population that is no longer migrating will have a younger age at maturity, the results are also consistent with other hypotheses about changes in age at maturity. As an example, </w:t>
        </w:r>
      </w:ins>
      <w:proofErr w:type="spellStart"/>
      <w:ins w:id="536" w:author="DFO-MPO" w:date="2018-02-19T14:12:00Z">
        <w:r w:rsidR="00B747CB">
          <w:rPr>
            <w:sz w:val="28"/>
            <w:szCs w:val="28"/>
          </w:rPr>
          <w:t>Trippel</w:t>
        </w:r>
        <w:proofErr w:type="spellEnd"/>
        <w:r w:rsidR="00B747CB">
          <w:rPr>
            <w:sz w:val="28"/>
            <w:szCs w:val="28"/>
          </w:rPr>
          <w:t xml:space="preserve"> </w:t>
        </w:r>
      </w:ins>
      <w:ins w:id="537" w:author="DFO-MPO" w:date="2018-02-19T14:09:00Z">
        <w:r w:rsidR="00B747CB">
          <w:rPr>
            <w:sz w:val="28"/>
            <w:szCs w:val="28"/>
          </w:rPr>
          <w:fldChar w:fldCharType="begin" w:fldLock="1"/>
        </w:r>
      </w:ins>
      <w:r w:rsidR="00B747CB">
        <w:rPr>
          <w:sz w:val="28"/>
          <w:szCs w:val="28"/>
        </w:rPr>
        <w:instrText>ADDIN CSL_CITATION { "citationItems" : [ { "id" : "ITEM-1", "itemData" : { "DOI" : "10.1525/bio.2010.60.10.17", "ISBN" : "0893274267", "author" : [ { "dropping-particle" : "", "family" : "Trippel", "given" : "Edward A", "non-dropping-particle" : "", "parse-names" : false, "suffix" : "" } ], "container-title" : "BioScience", "id" : "ITEM-1", "issue" : "11", "issued" : { "date-parts" : [ [ "1995" ] ] }, "page" : "759-771", "title" : "Age at maturity as a stress indicator in fisheries", "type" : "article-journal", "volume" : "45" }, "suppress-author" : 1, "uris" : [ "http://www.mendeley.com/documents/?uuid=a3bda2a8-339f-440d-89a3-aea87622d2c2" ] } ], "mendeley" : { "formattedCitation" : "(1995)", "plainTextFormattedCitation" : "(1995)", "previouslyFormattedCitation" : "(1995)" }, "properties" : {  }, "schema" : "https://github.com/citation-style-language/schema/raw/master/csl-citation.json" }</w:instrText>
      </w:r>
      <w:r w:rsidR="00B747CB">
        <w:rPr>
          <w:sz w:val="28"/>
          <w:szCs w:val="28"/>
        </w:rPr>
        <w:fldChar w:fldCharType="separate"/>
      </w:r>
      <w:r w:rsidR="00B747CB" w:rsidRPr="00B747CB">
        <w:rPr>
          <w:noProof/>
          <w:sz w:val="28"/>
          <w:szCs w:val="28"/>
        </w:rPr>
        <w:t>(1995)</w:t>
      </w:r>
      <w:ins w:id="538" w:author="DFO-MPO" w:date="2018-02-19T14:09:00Z">
        <w:r w:rsidR="00B747CB">
          <w:rPr>
            <w:sz w:val="28"/>
            <w:szCs w:val="28"/>
          </w:rPr>
          <w:fldChar w:fldCharType="end"/>
        </w:r>
      </w:ins>
      <w:ins w:id="539" w:author="DFO-MPO" w:date="2018-02-19T14:13:00Z">
        <w:r w:rsidR="00B747CB">
          <w:rPr>
            <w:sz w:val="28"/>
            <w:szCs w:val="28"/>
          </w:rPr>
          <w:t xml:space="preserve"> </w:t>
        </w:r>
      </w:ins>
      <w:ins w:id="540" w:author="DFO-MPO" w:date="2018-02-16T17:17:00Z">
        <w:r>
          <w:rPr>
            <w:sz w:val="28"/>
            <w:szCs w:val="28"/>
          </w:rPr>
          <w:t>suggested that age at maturity will decline in fish populations that are stressed, with a stressed popu</w:t>
        </w:r>
        <w:r w:rsidR="0032076C">
          <w:rPr>
            <w:sz w:val="28"/>
            <w:szCs w:val="28"/>
          </w:rPr>
          <w:t xml:space="preserve">lation being defined by </w:t>
        </w:r>
        <w:proofErr w:type="spellStart"/>
        <w:r w:rsidR="0032076C">
          <w:rPr>
            <w:sz w:val="28"/>
            <w:szCs w:val="28"/>
          </w:rPr>
          <w:t>Shuter</w:t>
        </w:r>
        <w:proofErr w:type="spellEnd"/>
        <w:r w:rsidR="0032076C">
          <w:rPr>
            <w:sz w:val="28"/>
            <w:szCs w:val="28"/>
          </w:rPr>
          <w:t xml:space="preserve"> </w:t>
        </w:r>
      </w:ins>
      <w:ins w:id="541" w:author="DFO-MPO" w:date="2018-02-19T15:48:00Z">
        <w:r w:rsidR="0032076C">
          <w:rPr>
            <w:sz w:val="28"/>
            <w:szCs w:val="28"/>
          </w:rPr>
          <w:fldChar w:fldCharType="begin" w:fldLock="1"/>
        </w:r>
      </w:ins>
      <w:r w:rsidR="0032076C">
        <w:rPr>
          <w:sz w:val="28"/>
          <w:szCs w:val="28"/>
        </w:rPr>
        <w:instrText>ADDIN CSL_CITATION { "citationItems" : [ { "id" : "ITEM-1", "itemData" : { "abstract" : "Similarities in the population-level responses of fish to different environmental stressors stem from the narrow range of compensatory mechanisms that limit variations in fish population abundance. Such mechanisms typically operate through resource bottlenecks that occur either early of late in the life cycle. A simple model for population dynamics shows that the effects of different stressors on adult abundance depend strongly on whether the resource bottleneck occurs early or late in the life cycle. Symptoms of population-level stress fall naturally into two categories: those that reflect changes in the environment's carrying capacity for the population and those that reflect changes in the innate capacity of a typical population member to survive and reproduce in its local environment in the absence of intraspecific competition. Each of these categories is characterized by a typical sequence of specific population level responses. These responses involve changes in three distinct attributes of the population: habitat occupation (ie. the distribution of individual population members through the available habitat); the well-being (eg body condition ) of a typical population member ; and the balance of birth and death rates. Typical response sequences are illustrated by case histories that document the changes evoked in wild populations by different stressors (exploitation, oxygen deficit, reduced pH, introduction of new species). These sequences are used to define the elements of a monitoring program that can detect early symptoms of population level stress. Adult size and food web position exert strong effects on the lag between the occurrence of an environmental change and the appearance of stress symptoms at the population level . This should be taken into account when decisions are made about which populations of a specific community should be monitored.", "author" : [ { "dropping-particle" : "", "family" : "Shuter", "given" : "B. J.", "non-dropping-particle" : "", "parse-names" : false, "suffix" : "" } ], "container-title" : "American fisheries society symposium", "id" : "ITEM-1", "issue" : "June", "issued" : { "date-parts" : [ [ "1990" ] ] }, "page" : "145-166", "title" : "Population-Level indicators of stress", "type" : "article-journal", "volume" : "8" }, "suppress-author" : 1, "uris" : [ "http://www.mendeley.com/documents/?uuid=b712a5a9-2880-46d0-a251-2c9cdde2d4ef" ] } ], "mendeley" : { "formattedCitation" : "(1990)", "plainTextFormattedCitation" : "(1990)", "previouslyFormattedCitation" : "(1990)" }, "properties" : {  }, "schema" : "https://github.com/citation-style-language/schema/raw/master/csl-citation.json" }</w:instrText>
      </w:r>
      <w:r w:rsidR="0032076C">
        <w:rPr>
          <w:sz w:val="28"/>
          <w:szCs w:val="28"/>
        </w:rPr>
        <w:fldChar w:fldCharType="separate"/>
      </w:r>
      <w:r w:rsidR="0032076C" w:rsidRPr="0032076C">
        <w:rPr>
          <w:noProof/>
          <w:sz w:val="28"/>
          <w:szCs w:val="28"/>
        </w:rPr>
        <w:t>(1990)</w:t>
      </w:r>
      <w:ins w:id="542" w:author="DFO-MPO" w:date="2018-02-19T15:48:00Z">
        <w:r w:rsidR="0032076C">
          <w:rPr>
            <w:sz w:val="28"/>
            <w:szCs w:val="28"/>
          </w:rPr>
          <w:fldChar w:fldCharType="end"/>
        </w:r>
      </w:ins>
      <w:ins w:id="543" w:author="DFO-MPO" w:date="2018-02-16T17:17:00Z">
        <w:r>
          <w:rPr>
            <w:sz w:val="28"/>
            <w:szCs w:val="28"/>
          </w:rPr>
          <w:t xml:space="preserve"> as “one that has undergone a substantial decline in size”. Capelin populations on the Newfoundland and Labrador continental shelf in the 1990s and perhaps through today represent a stressed population. In his paper, </w:t>
        </w:r>
        <w:proofErr w:type="spellStart"/>
        <w:r>
          <w:rPr>
            <w:sz w:val="28"/>
            <w:szCs w:val="28"/>
          </w:rPr>
          <w:t>Trippel</w:t>
        </w:r>
        <w:proofErr w:type="spellEnd"/>
        <w:r>
          <w:rPr>
            <w:sz w:val="28"/>
            <w:szCs w:val="28"/>
          </w:rPr>
          <w:t xml:space="preserve"> </w:t>
        </w:r>
      </w:ins>
      <w:ins w:id="544" w:author="DFO-MPO" w:date="2018-02-19T15:49:00Z">
        <w:r w:rsidR="0032076C">
          <w:rPr>
            <w:sz w:val="28"/>
            <w:szCs w:val="28"/>
          </w:rPr>
          <w:fldChar w:fldCharType="begin" w:fldLock="1"/>
        </w:r>
      </w:ins>
      <w:r w:rsidR="0032076C">
        <w:rPr>
          <w:sz w:val="28"/>
          <w:szCs w:val="28"/>
        </w:rPr>
        <w:instrText>ADDIN CSL_CITATION { "citationItems" : [ { "id" : "ITEM-1", "itemData" : { "DOI" : "10.1525/bio.2010.60.10.17", "ISBN" : "0893274267", "author" : [ { "dropping-particle" : "", "family" : "Trippel", "given" : "Edward A", "non-dropping-particle" : "", "parse-names" : false, "suffix" : "" } ], "container-title" : "BioScience", "id" : "ITEM-1", "issue" : "11", "issued" : { "date-parts" : [ [ "1995" ] ] }, "page" : "759-771", "title" : "Age at maturity as a stress indicator in fisheries", "type" : "article-journal", "volume" : "45" }, "suppress-author" : 1, "uris" : [ "http://www.mendeley.com/documents/?uuid=a3bda2a8-339f-440d-89a3-aea87622d2c2" ] } ], "mendeley" : { "formattedCitation" : "(1995)", "plainTextFormattedCitation" : "(1995)", "previouslyFormattedCitation" : "(1995)" }, "properties" : {  }, "schema" : "https://github.com/citation-style-language/schema/raw/master/csl-citation.json" }</w:instrText>
      </w:r>
      <w:r w:rsidR="0032076C">
        <w:rPr>
          <w:sz w:val="28"/>
          <w:szCs w:val="28"/>
        </w:rPr>
        <w:fldChar w:fldCharType="separate"/>
      </w:r>
      <w:r w:rsidR="0032076C" w:rsidRPr="0032076C">
        <w:rPr>
          <w:noProof/>
          <w:sz w:val="28"/>
          <w:szCs w:val="28"/>
        </w:rPr>
        <w:t>(1995)</w:t>
      </w:r>
      <w:ins w:id="545" w:author="DFO-MPO" w:date="2018-02-19T15:49:00Z">
        <w:r w:rsidR="0032076C">
          <w:rPr>
            <w:sz w:val="28"/>
            <w:szCs w:val="28"/>
          </w:rPr>
          <w:fldChar w:fldCharType="end"/>
        </w:r>
      </w:ins>
      <w:ins w:id="546" w:author="DFO-MPO" w:date="2018-02-16T17:17:00Z">
        <w:r>
          <w:rPr>
            <w:sz w:val="28"/>
            <w:szCs w:val="28"/>
          </w:rPr>
          <w:t xml:space="preserve">points to work that was done on herring in the North Sea and on the Georges Bank and noted that it is possible to see rapid changes in age at maturity in response to shifts in stock size. In particular, Melvin et al. </w:t>
        </w:r>
      </w:ins>
      <w:ins w:id="547" w:author="DFO-MPO" w:date="2018-02-19T16:05:00Z">
        <w:r w:rsidR="0032076C">
          <w:rPr>
            <w:sz w:val="28"/>
            <w:szCs w:val="28"/>
          </w:rPr>
          <w:fldChar w:fldCharType="begin" w:fldLock="1"/>
        </w:r>
      </w:ins>
      <w:r w:rsidR="0032076C">
        <w:rPr>
          <w:sz w:val="28"/>
          <w:szCs w:val="28"/>
        </w:rPr>
        <w:instrText>ADDIN CSL_CITATION { "citationItems" : [ { "id" : "ITEM-1", "itemData" : { "abstract" : "The results of the 1994 Canadian and United States fall surveys on Georges Bank indicated that the stock is well on its way to recovering. Abundance indices used to evaluate the relative stock status are among the highest observed in post-collapse years and are comparable with the 1960's and early 70's. Research samples collected on the bank during spawning season continue to be dominated by 3 and 4 year old herring, suggesting successful annual recruitment to the spawning stock . Furthermore, small (&lt;10 mm) larvae have been observed in relatively large numbers on the northeastern portion of the bank for the past two years. Herring have not only reoccupied their historical spawning grounds, but their numbers and distribution on the Canadian portion of the bank have increased to historical levels. It is therefore considered that a commercial fishery could be developed on Georges Bank and that a combined Canada/US catch of 20,000 t would not exceed reference points commonly used for herring. Preliminary criteria for a stock status decision making framework are also presented.", "author" : [ { "dropping-particle" : "", "family" : "Melvin", "given" : "G D", "non-dropping-particle" : "", "parse-names" : false, "suffix" : "" }, { "dropping-particle" : "", "family" : "Fife", "given" : "F J", "non-dropping-particle" : "", "parse-names" : false, "suffix" : "" }, { "dropping-particle" : "", "family" : "Sochasky", "given" : "J B", "non-dropping-particle" : "", "parse-names" : false, "suffix" : "" }, { "dropping-particle" : "", "family" : "Power", "given" : "M J", "non-dropping-particle" : "", "parse-names" : false, "suffix" : "" }, { "dropping-particle" : "", "family" : "L", "given" : "Stephenson R", "non-dropping-particle" : "", "parse-names" : false, "suffix" : "" } ], "id" : "ITEM-1", "issued" : { "date-parts" : [ [ "1995" ] ] }, "title" : "The 1995 Update on Georges Bank 5Z Herring Stock", "type" : "report" }, "suppress-author" : 1, "uris" : [ "http://www.mendeley.com/documents/?uuid=ae55f30c-bd96-473b-939c-bc0207a35379" ] } ], "mendeley" : { "formattedCitation" : "(1995)", "plainTextFormattedCitation" : "(1995)", "previouslyFormattedCitation" : "(1995)" }, "properties" : {  }, "schema" : "https://github.com/citation-style-language/schema/raw/master/csl-citation.json" }</w:instrText>
      </w:r>
      <w:r w:rsidR="0032076C">
        <w:rPr>
          <w:sz w:val="28"/>
          <w:szCs w:val="28"/>
        </w:rPr>
        <w:fldChar w:fldCharType="separate"/>
      </w:r>
      <w:r w:rsidR="0032076C" w:rsidRPr="0032076C">
        <w:rPr>
          <w:noProof/>
          <w:sz w:val="28"/>
          <w:szCs w:val="28"/>
        </w:rPr>
        <w:t>(1995)</w:t>
      </w:r>
      <w:ins w:id="548" w:author="DFO-MPO" w:date="2018-02-19T16:05:00Z">
        <w:r w:rsidR="0032076C">
          <w:rPr>
            <w:sz w:val="28"/>
            <w:szCs w:val="28"/>
          </w:rPr>
          <w:fldChar w:fldCharType="end"/>
        </w:r>
      </w:ins>
      <w:ins w:id="549" w:author="DFO-MPO" w:date="2018-02-19T16:06:00Z">
        <w:r w:rsidR="002B12AF">
          <w:rPr>
            <w:sz w:val="28"/>
            <w:szCs w:val="28"/>
          </w:rPr>
          <w:t xml:space="preserve"> </w:t>
        </w:r>
      </w:ins>
      <w:ins w:id="550" w:author="DFO-MPO" w:date="2018-02-16T17:17:00Z">
        <w:r>
          <w:rPr>
            <w:sz w:val="28"/>
            <w:szCs w:val="28"/>
          </w:rPr>
          <w:lastRenderedPageBreak/>
          <w:t xml:space="preserve">observed a 50% decrease in the percentage of three-year-old herring that were mature as herring stocks increased in the mid-1980s. Interestingly, we can see a similar response in Newfoundland capelin with the decline in the fraction of </w:t>
        </w:r>
      </w:ins>
      <w:ins w:id="551" w:author="DFO-MPO" w:date="2018-02-19T11:06:00Z">
        <w:r w:rsidR="006B049A">
          <w:rPr>
            <w:sz w:val="28"/>
            <w:szCs w:val="28"/>
          </w:rPr>
          <w:t xml:space="preserve">mature </w:t>
        </w:r>
      </w:ins>
      <w:ins w:id="552" w:author="DFO-MPO" w:date="2018-02-16T17:17:00Z">
        <w:r>
          <w:rPr>
            <w:sz w:val="28"/>
            <w:szCs w:val="28"/>
          </w:rPr>
          <w:t>age</w:t>
        </w:r>
      </w:ins>
      <w:ins w:id="553" w:author="DFO-MPO" w:date="2018-02-19T11:06:00Z">
        <w:r w:rsidR="006B049A">
          <w:rPr>
            <w:sz w:val="28"/>
            <w:szCs w:val="28"/>
          </w:rPr>
          <w:t>-</w:t>
        </w:r>
      </w:ins>
      <w:ins w:id="554" w:author="DFO-MPO" w:date="2018-02-16T17:17:00Z">
        <w:r>
          <w:rPr>
            <w:sz w:val="28"/>
            <w:szCs w:val="28"/>
          </w:rPr>
          <w:t xml:space="preserve">2 and </w:t>
        </w:r>
      </w:ins>
      <w:proofErr w:type="gramStart"/>
      <w:ins w:id="555" w:author="DFO-MPO" w:date="2018-02-19T11:06:00Z">
        <w:r w:rsidR="006B049A">
          <w:rPr>
            <w:sz w:val="28"/>
            <w:szCs w:val="28"/>
          </w:rPr>
          <w:t>-</w:t>
        </w:r>
      </w:ins>
      <w:ins w:id="556" w:author="DFO-MPO" w:date="2018-02-16T17:17:00Z">
        <w:r>
          <w:rPr>
            <w:sz w:val="28"/>
            <w:szCs w:val="28"/>
          </w:rPr>
          <w:t xml:space="preserve">3 capelin </w:t>
        </w:r>
        <w:r w:rsidR="006B049A">
          <w:rPr>
            <w:sz w:val="28"/>
            <w:szCs w:val="28"/>
          </w:rPr>
          <w:t xml:space="preserve">since 2010 </w:t>
        </w:r>
      </w:ins>
      <w:ins w:id="557" w:author="DFO-MPO" w:date="2018-02-19T11:06:00Z">
        <w:r w:rsidR="006B049A">
          <w:rPr>
            <w:sz w:val="28"/>
            <w:szCs w:val="28"/>
          </w:rPr>
          <w:t>which</w:t>
        </w:r>
      </w:ins>
      <w:ins w:id="558" w:author="DFO-MPO" w:date="2018-02-16T17:17:00Z">
        <w:r>
          <w:rPr>
            <w:sz w:val="28"/>
            <w:szCs w:val="28"/>
          </w:rPr>
          <w:t xml:space="preserve"> corresponds to a </w:t>
        </w:r>
      </w:ins>
      <w:ins w:id="559" w:author="DFO-MPO" w:date="2018-02-19T11:06:00Z">
        <w:r w:rsidR="006B049A">
          <w:rPr>
            <w:sz w:val="28"/>
            <w:szCs w:val="28"/>
          </w:rPr>
          <w:t>r</w:t>
        </w:r>
      </w:ins>
      <w:ins w:id="560" w:author="DFO-MPO" w:date="2018-02-16T17:17:00Z">
        <w:r>
          <w:rPr>
            <w:sz w:val="28"/>
            <w:szCs w:val="28"/>
          </w:rPr>
          <w:t>ecent increase in capelin biomass</w:t>
        </w:r>
        <w:proofErr w:type="gramEnd"/>
        <w:r>
          <w:rPr>
            <w:sz w:val="28"/>
            <w:szCs w:val="28"/>
          </w:rPr>
          <w:t xml:space="preserve">. </w:t>
        </w:r>
      </w:ins>
    </w:p>
    <w:p w:rsidR="004A3CA0" w:rsidRPr="00437377" w:rsidRDefault="004A3CA0" w:rsidP="004A3CA0">
      <w:pPr>
        <w:rPr>
          <w:ins w:id="561" w:author="DFO-MPO" w:date="2018-02-16T17:17:00Z"/>
          <w:sz w:val="28"/>
          <w:szCs w:val="28"/>
        </w:rPr>
      </w:pPr>
      <w:ins w:id="562" w:author="DFO-MPO" w:date="2018-02-16T17:17:00Z">
        <w:r>
          <w:rPr>
            <w:sz w:val="28"/>
            <w:szCs w:val="28"/>
          </w:rPr>
          <w:t>Younger ages at maturity have a number of potentially negative implications for capelin biomass</w:t>
        </w:r>
      </w:ins>
      <w:ins w:id="563" w:author="DFO-MPO" w:date="2018-02-19T11:07:00Z">
        <w:r w:rsidR="006B049A">
          <w:rPr>
            <w:sz w:val="28"/>
            <w:szCs w:val="28"/>
          </w:rPr>
          <w:t xml:space="preserve"> that challenge Frank et al.’s hypothesis that </w:t>
        </w:r>
      </w:ins>
      <w:ins w:id="564" w:author="DFO-MPO" w:date="2018-02-19T11:08:00Z">
        <w:r w:rsidR="006B049A">
          <w:rPr>
            <w:sz w:val="28"/>
            <w:szCs w:val="28"/>
          </w:rPr>
          <w:t xml:space="preserve">Newfoundland and Labrador </w:t>
        </w:r>
      </w:ins>
      <w:ins w:id="565" w:author="DFO-MPO" w:date="2018-02-19T11:07:00Z">
        <w:r w:rsidR="006B049A">
          <w:rPr>
            <w:sz w:val="28"/>
            <w:szCs w:val="28"/>
          </w:rPr>
          <w:t xml:space="preserve">capelin biomass is </w:t>
        </w:r>
      </w:ins>
      <w:ins w:id="566" w:author="DFO-MPO" w:date="2018-02-19T11:08:00Z">
        <w:r w:rsidR="006B049A">
          <w:rPr>
            <w:sz w:val="28"/>
            <w:szCs w:val="28"/>
          </w:rPr>
          <w:t xml:space="preserve">currently </w:t>
        </w:r>
      </w:ins>
      <w:ins w:id="567" w:author="DFO-MPO" w:date="2018-02-19T11:07:00Z">
        <w:r w:rsidR="006B049A">
          <w:rPr>
            <w:sz w:val="28"/>
            <w:szCs w:val="28"/>
          </w:rPr>
          <w:t>~</w:t>
        </w:r>
      </w:ins>
      <w:ins w:id="568" w:author="DFO-MPO" w:date="2018-02-19T11:08:00Z">
        <w:r w:rsidR="006B049A">
          <w:rPr>
            <w:sz w:val="28"/>
            <w:szCs w:val="28"/>
          </w:rPr>
          <w:t xml:space="preserve">6Mt and </w:t>
        </w:r>
      </w:ins>
      <w:ins w:id="569" w:author="DFO-MPO" w:date="2018-02-19T11:09:00Z">
        <w:r w:rsidR="006B049A">
          <w:rPr>
            <w:sz w:val="28"/>
            <w:szCs w:val="28"/>
          </w:rPr>
          <w:t xml:space="preserve">no longer migrates and </w:t>
        </w:r>
      </w:ins>
      <w:ins w:id="570" w:author="DFO-MPO" w:date="2018-02-19T11:08:00Z">
        <w:r w:rsidR="006B049A">
          <w:rPr>
            <w:sz w:val="28"/>
            <w:szCs w:val="28"/>
          </w:rPr>
          <w:t>is located primarily in inshore waters</w:t>
        </w:r>
      </w:ins>
      <w:ins w:id="571" w:author="DFO-MPO" w:date="2018-02-16T17:17:00Z">
        <w:r>
          <w:rPr>
            <w:sz w:val="28"/>
            <w:szCs w:val="28"/>
          </w:rPr>
          <w:t xml:space="preserve">. </w:t>
        </w:r>
        <w:r w:rsidRPr="00437377">
          <w:rPr>
            <w:sz w:val="28"/>
            <w:szCs w:val="28"/>
          </w:rPr>
          <w:t xml:space="preserve">First, male capelin are essentially </w:t>
        </w:r>
        <w:proofErr w:type="spellStart"/>
        <w:r w:rsidRPr="00437377">
          <w:rPr>
            <w:sz w:val="28"/>
            <w:szCs w:val="28"/>
          </w:rPr>
          <w:t>semelparous</w:t>
        </w:r>
        <w:proofErr w:type="spellEnd"/>
        <w:r w:rsidRPr="00437377">
          <w:rPr>
            <w:sz w:val="28"/>
            <w:szCs w:val="28"/>
          </w:rPr>
          <w:t xml:space="preserve">, meaning that they typically only have one reproductive period before dying, while females are </w:t>
        </w:r>
        <w:proofErr w:type="spellStart"/>
        <w:r w:rsidRPr="00437377">
          <w:rPr>
            <w:sz w:val="28"/>
            <w:szCs w:val="28"/>
          </w:rPr>
          <w:t>iteroparous</w:t>
        </w:r>
        <w:proofErr w:type="spellEnd"/>
        <w:r w:rsidRPr="00437377">
          <w:rPr>
            <w:sz w:val="28"/>
            <w:szCs w:val="28"/>
          </w:rPr>
          <w:t>,</w:t>
        </w:r>
        <w:r w:rsidR="002B12AF">
          <w:rPr>
            <w:sz w:val="28"/>
            <w:szCs w:val="28"/>
          </w:rPr>
          <w:t xml:space="preserve"> reproducing in multiple years </w:t>
        </w:r>
      </w:ins>
      <w:ins w:id="572" w:author="DFO-MPO" w:date="2018-02-19T16:06:00Z">
        <w:r w:rsidR="002B12AF">
          <w:rPr>
            <w:sz w:val="28"/>
            <w:szCs w:val="28"/>
          </w:rPr>
          <w:fldChar w:fldCharType="begin" w:fldLock="1"/>
        </w:r>
      </w:ins>
      <w:r w:rsidR="002B12AF">
        <w:rPr>
          <w:sz w:val="28"/>
          <w:szCs w:val="28"/>
        </w:rPr>
        <w:instrText>ADDIN CSL_CITATION { "citationItems" : [ { "id" : "ITEM-1", "itemData" : { "DOI" : "10.1139/f97-275", "ISSN" : "0706-652X", "abstract" : "The life history of capelin (Mallotus villosus) is presently suggested to be sex specific: while males follow a semelparous batch-spawning strategy, females are iteroparous. This hypothesis is based on predictions from a life history simulation model of Barents Sea capelin that shows that iteroparity is more profitable than semelparity for females, but for males, semelparity with several matings with females may be as profitable as iteroparity. These predictions are supported by (i) reports of males mating with several females during a spawning season, (ii) males having a lower gonadosomatic index than females and instead spending their energy on mating and somatic growth, and (iii) an observed higher mortality for males after spawning. The Darwinian fitness of female capelin is limited by the amount of eggs they can carry, and offspring production may only be increased by undertaking several spawning seasons with yearly intervals. Added together, these indices suggest that male and female capelin follow different life history strategies.", "author" : [ { "dropping-particle" : "", "family" : "Huse", "given" : "Geir", "non-dropping-particle" : "", "parse-names" : false, "suffix" : "" } ], "container-title" : "Canadian Journal of Fisheries and Aquatic Sciences", "id" : "ITEM-1", "issue" : "3", "issued" : { "date-parts" : [ [ "1998" ] ] }, "page" : "631-638", "title" : "Sex-specific life history strategies in capelin (Mallotus villosus)?", "type" : "article-journal", "volume" : "55" }, "uris" : [ "http://www.mendeley.com/documents/?uuid=eee83fcd-6bdf-4263-b551-02fbd4ba5e8d" ] } ], "mendeley" : { "formattedCitation" : "(Huse, 1998)", "plainTextFormattedCitation" : "(Huse, 1998)", "previouslyFormattedCitation" : "(Huse, 1998)" }, "properties" : {  }, "schema" : "https://github.com/citation-style-language/schema/raw/master/csl-citation.json" }</w:instrText>
      </w:r>
      <w:r w:rsidR="002B12AF">
        <w:rPr>
          <w:sz w:val="28"/>
          <w:szCs w:val="28"/>
        </w:rPr>
        <w:fldChar w:fldCharType="separate"/>
      </w:r>
      <w:r w:rsidR="002B12AF" w:rsidRPr="002B12AF">
        <w:rPr>
          <w:noProof/>
          <w:sz w:val="28"/>
          <w:szCs w:val="28"/>
        </w:rPr>
        <w:t>(Huse, 1998)</w:t>
      </w:r>
      <w:ins w:id="573" w:author="DFO-MPO" w:date="2018-02-19T16:06:00Z">
        <w:r w:rsidR="002B12AF">
          <w:rPr>
            <w:sz w:val="28"/>
            <w:szCs w:val="28"/>
          </w:rPr>
          <w:fldChar w:fldCharType="end"/>
        </w:r>
      </w:ins>
      <w:ins w:id="574" w:author="DFO-MPO" w:date="2018-02-16T17:17:00Z">
        <w:r w:rsidRPr="00437377">
          <w:rPr>
            <w:sz w:val="28"/>
            <w:szCs w:val="28"/>
          </w:rPr>
          <w:t>. A shift towards younger maturation, with most capelin being mature by age-3, results in a substantial reduction in the number of age-4 male capelin compared to if they were maturing at age-4 as was the previous case. The reduction in the number of 4-year-old males impacts age-4 females as it increases the relative predation pressure that they experience as, if all other factors remain equal, they will experience a greater share of predation pressure due to there being fewer age-4 males available to absorb predation compared to when maturity was more common at 4 years of age than 3.</w:t>
        </w:r>
        <w:r>
          <w:rPr>
            <w:sz w:val="28"/>
            <w:szCs w:val="28"/>
          </w:rPr>
          <w:t xml:space="preserve"> Unless capelin are able to produce a corresponding increase in reproductive output or mortality on early-life stages decreases, these changes are likely to cause a decline in capelin biomass. </w:t>
        </w:r>
        <w:r w:rsidRPr="00437377">
          <w:rPr>
            <w:sz w:val="28"/>
            <w:szCs w:val="28"/>
          </w:rPr>
          <w:t>Maturing at a younger age requires capelin to divert energy away from somatic growth towards developing gonads when they are still small. This results in consistently small</w:t>
        </w:r>
        <w:r w:rsidR="002B12AF">
          <w:rPr>
            <w:sz w:val="28"/>
            <w:szCs w:val="28"/>
          </w:rPr>
          <w:t xml:space="preserve">er capelin across age-classes </w:t>
        </w:r>
      </w:ins>
      <w:ins w:id="575" w:author="DFO-MPO" w:date="2018-02-19T16:09:00Z">
        <w:r w:rsidR="002B12AF">
          <w:rPr>
            <w:sz w:val="28"/>
            <w:szCs w:val="28"/>
          </w:rPr>
          <w:fldChar w:fldCharType="begin" w:fldLock="1"/>
        </w:r>
      </w:ins>
      <w:r w:rsidR="002B12AF">
        <w:rPr>
          <w:sz w:val="28"/>
          <w:szCs w:val="28"/>
        </w:rPr>
        <w:instrText>ADDIN CSL_CITATION { "citationItems" : [ { "id" : "ITEM-1", "itemData" : { "DOI" : "10.1139/cjfas-58-1-73", "ISBN" : "0706-652X", "ISSN" : "12057533", "PMID" : "1426", "abstract" : "Capelin (Mallotus villosus), an important forage and commercial fish in the Northwest Atlantic, has exhibited dramatic changes in its biology during the 1990s, coincident with extreme oceanographic conditions and the collapse of major groundfish stocks. Commercial exploitation has not been a serious factor influencing the population biology of capelin in the area. The overall consumption of capelin has declined as predator stock abundances have changed. Data on plankton are sparse, but there appears to have been a decline in zooplankton abundance during the 1990s, and at the same time, a phytoplankton index increased. The impact of the changes in the physical environment has been the subject of previous studies and these are reviewed. The relative impacts of four factors, commercial exploitation, predation, food availability, and the physical environment, on the changes in capelin biology are discussed in the context of capelin as a single species and in the context of the ecosystem. The overall patterns suggest the existence of a ''trophic cascade'' within the distributional range of capelin in the Northwest Atlantic during the 1990s primarily driven by declines in major finfish predators.", "author" : [ { "dropping-particle" : "", "family" : "Carscadden", "given" : "J E", "non-dropping-particle" : "", "parse-names" : false, "suffix" : "" }, { "dropping-particle" : "", "family" : "Frank", "given" : "K T", "non-dropping-particle" : "", "parse-names" : false, "suffix" : "" }, { "dropping-particle" : "", "family" : "Leggett", "given" : "W C", "non-dropping-particle" : "", "parse-names" : false, "suffix" : "" } ], "container-title" : "Canadian Journal of Fisheries and Aquatic Sciences", "id" : "ITEM-1", "issue" : "1", "issued" : { "date-parts" : [ [ "2001" ] ] }, "page" : "73-85", "title" : "Ecosystem changes and the effects on capelin (Mallotus villosus), a major forage species", "type" : "article-journal", "volume" : "58" }, "uris" : [ "http://www.mendeley.com/documents/?uuid=70fdea25-133d-4a74-87d6-4a98de57649c" ] } ], "mendeley" : { "formattedCitation" : "(Carscadden, Frank, &amp; Leggett, 2001)", "plainTextFormattedCitation" : "(Carscadden, Frank, &amp; Leggett, 2001)", "previouslyFormattedCitation" : "(Carscadden, Frank, &amp; Leggett, 2001)" }, "properties" : {  }, "schema" : "https://github.com/citation-style-language/schema/raw/master/csl-citation.json" }</w:instrText>
      </w:r>
      <w:r w:rsidR="002B12AF">
        <w:rPr>
          <w:sz w:val="28"/>
          <w:szCs w:val="28"/>
        </w:rPr>
        <w:fldChar w:fldCharType="separate"/>
      </w:r>
      <w:r w:rsidR="002B12AF" w:rsidRPr="002B12AF">
        <w:rPr>
          <w:noProof/>
          <w:sz w:val="28"/>
          <w:szCs w:val="28"/>
        </w:rPr>
        <w:t>(Carscadden, Frank, &amp; Leggett, 2001)</w:t>
      </w:r>
      <w:ins w:id="576" w:author="DFO-MPO" w:date="2018-02-19T16:09:00Z">
        <w:r w:rsidR="002B12AF">
          <w:rPr>
            <w:sz w:val="28"/>
            <w:szCs w:val="28"/>
          </w:rPr>
          <w:fldChar w:fldCharType="end"/>
        </w:r>
      </w:ins>
      <w:ins w:id="577" w:author="DFO-MPO" w:date="2018-02-16T17:17:00Z">
        <w:r w:rsidRPr="00437377">
          <w:rPr>
            <w:sz w:val="28"/>
            <w:szCs w:val="28"/>
          </w:rPr>
          <w:t xml:space="preserve"> and has an additional effect of reducing the number of eggs that an individual female can produce as the number of eggs that capelin produce is related to their mass with capelin that have higher masses producing more eggs than capelin with lower masses</w:t>
        </w:r>
      </w:ins>
      <w:ins w:id="578" w:author="DFO-MPO" w:date="2018-02-19T16:09:00Z">
        <w:r w:rsidR="002B12AF">
          <w:rPr>
            <w:sz w:val="28"/>
            <w:szCs w:val="28"/>
          </w:rPr>
          <w:t xml:space="preserve"> </w:t>
        </w:r>
      </w:ins>
      <w:ins w:id="579" w:author="DFO-MPO" w:date="2018-02-19T16:10:00Z">
        <w:r w:rsidR="002B12AF">
          <w:rPr>
            <w:sz w:val="28"/>
            <w:szCs w:val="28"/>
          </w:rPr>
          <w:fldChar w:fldCharType="begin" w:fldLock="1"/>
        </w:r>
      </w:ins>
      <w:r w:rsidR="002B12AF">
        <w:rPr>
          <w:sz w:val="28"/>
          <w:szCs w:val="28"/>
        </w:rPr>
        <w:instrText>ADDIN CSL_CITATION { "citationItems" : [ { "id" : "ITEM-1", "itemData" : { "DOI" : "10.1007/s00227-013-2215-7", "ISSN" : "00253162", "abstract" : "In the 1990s, a cold water event was associated with drastic changes in the biology of Newfoundland capelin (Mallotus villosus), the key forage fish in the north Atlantic. In contrast to studies conducted prior to the 1990s, we report a lower maximum potential fecundity (7,616-42,880) and a weak relationship between fecundity and body size based on fecundity of 218 female capelin (12.3-16.9 cm) collected within two coastal regions of Newfoundland in 2008 and 2009. Further, using forward stepwise multiple regression and hierarchical partitioning, we conclude that life history traits (mass, somatic mass and egg size) and condition indices (Fulton's K, Hepatosomatic Index and Gonadosomatic Index) are not appropriate proxies for fecundity of capelin in our study area. Hierarchical partitioning revealed that egg size and condition indices suppress the variance in fecundity explained by other factors. Based on the insight it provides into the influence of traits on fecundity, we suggest that hierarchical partitioning is a powerful analysis technique that could be used in further investigations.", "author" : [ { "dropping-particle" : "", "family" : "Penton", "given" : "Paulette M.", "non-dropping-particle" : "", "parse-names" : false, "suffix" : "" }, { "dropping-particle" : "", "family" : "Davoren", "given" : "Gail K.", "non-dropping-particle" : "", "parse-names" : false, "suffix" : "" } ], "container-title" : "Marine Biology", "id" : "ITEM-1", "issue" : "7", "issued" : { "date-parts" : [ [ "2013" ] ] }, "page" : "1625-1632", "title" : "Capelin (Mallotus villosus) fecundity in post-1990s coastal Newfoundland", "type" : "article-journal", "volume" : "160" }, "uris" : [ "http://www.mendeley.com/documents/?uuid=e8f99e3f-d80d-419a-8d28-cb20b8c3b4a3" ] } ], "mendeley" : { "formattedCitation" : "(Penton &amp; Davoren, 2013)", "plainTextFormattedCitation" : "(Penton &amp; Davoren, 2013)", "previouslyFormattedCitation" : "(Penton &amp; Davoren, 2013)" }, "properties" : {  }, "schema" : "https://github.com/citation-style-language/schema/raw/master/csl-citation.json" }</w:instrText>
      </w:r>
      <w:r w:rsidR="002B12AF">
        <w:rPr>
          <w:sz w:val="28"/>
          <w:szCs w:val="28"/>
        </w:rPr>
        <w:fldChar w:fldCharType="separate"/>
      </w:r>
      <w:r w:rsidR="002B12AF" w:rsidRPr="002B12AF">
        <w:rPr>
          <w:noProof/>
          <w:sz w:val="28"/>
          <w:szCs w:val="28"/>
        </w:rPr>
        <w:t>(Penton &amp; Davoren, 2013)</w:t>
      </w:r>
      <w:ins w:id="580" w:author="DFO-MPO" w:date="2018-02-19T16:10:00Z">
        <w:r w:rsidR="002B12AF">
          <w:rPr>
            <w:sz w:val="28"/>
            <w:szCs w:val="28"/>
          </w:rPr>
          <w:fldChar w:fldCharType="end"/>
        </w:r>
      </w:ins>
      <w:ins w:id="581" w:author="DFO-MPO" w:date="2018-02-16T17:17:00Z">
        <w:r w:rsidRPr="00437377">
          <w:rPr>
            <w:sz w:val="28"/>
            <w:szCs w:val="28"/>
          </w:rPr>
          <w:t xml:space="preserve">. </w:t>
        </w:r>
        <w:r>
          <w:rPr>
            <w:sz w:val="28"/>
            <w:szCs w:val="28"/>
          </w:rPr>
          <w:t xml:space="preserve">Again, this is likely to result in a reduction in capelin biomass unless </w:t>
        </w:r>
        <w:proofErr w:type="gramStart"/>
        <w:r>
          <w:rPr>
            <w:sz w:val="28"/>
            <w:szCs w:val="28"/>
          </w:rPr>
          <w:t>capelin are</w:t>
        </w:r>
        <w:proofErr w:type="gramEnd"/>
        <w:r>
          <w:rPr>
            <w:sz w:val="28"/>
            <w:szCs w:val="28"/>
          </w:rPr>
          <w:t xml:space="preserve"> able to somehow counter these effects. </w:t>
        </w:r>
      </w:ins>
    </w:p>
    <w:p w:rsidR="00541B70" w:rsidRPr="007E194E" w:rsidRDefault="007A099F" w:rsidP="00541B70">
      <w:pPr>
        <w:rPr>
          <w:ins w:id="582" w:author="DFO-MPO" w:date="2018-02-16T17:41:00Z"/>
          <w:sz w:val="28"/>
          <w:szCs w:val="28"/>
        </w:rPr>
      </w:pPr>
      <w:ins w:id="583" w:author="DFO-MPO" w:date="2018-02-16T17:19:00Z">
        <w:r>
          <w:rPr>
            <w:sz w:val="28"/>
            <w:szCs w:val="28"/>
          </w:rPr>
          <w:t xml:space="preserve">Frank et al. </w:t>
        </w:r>
      </w:ins>
      <w:ins w:id="584" w:author="DFO-MPO" w:date="2018-02-16T17:34:00Z">
        <w:r>
          <w:rPr>
            <w:sz w:val="28"/>
            <w:szCs w:val="28"/>
          </w:rPr>
          <w:t xml:space="preserve">suggest that </w:t>
        </w:r>
        <w:r w:rsidR="00541B70">
          <w:rPr>
            <w:sz w:val="28"/>
            <w:szCs w:val="28"/>
          </w:rPr>
          <w:t>decreases in</w:t>
        </w:r>
      </w:ins>
      <w:ins w:id="585" w:author="DFO-MPO" w:date="2018-02-16T17:36:00Z">
        <w:r w:rsidR="00541B70">
          <w:rPr>
            <w:sz w:val="28"/>
            <w:szCs w:val="28"/>
          </w:rPr>
          <w:t xml:space="preserve"> </w:t>
        </w:r>
        <w:proofErr w:type="spellStart"/>
        <w:r w:rsidR="00541B70">
          <w:rPr>
            <w:sz w:val="28"/>
            <w:szCs w:val="28"/>
          </w:rPr>
          <w:t>groundfish</w:t>
        </w:r>
        <w:proofErr w:type="spellEnd"/>
        <w:r w:rsidR="00541B70">
          <w:rPr>
            <w:sz w:val="28"/>
            <w:szCs w:val="28"/>
          </w:rPr>
          <w:t xml:space="preserve"> and </w:t>
        </w:r>
      </w:ins>
      <w:ins w:id="586" w:author="DFO-MPO" w:date="2018-02-16T17:34:00Z">
        <w:r w:rsidR="00541B70">
          <w:rPr>
            <w:sz w:val="28"/>
            <w:szCs w:val="28"/>
          </w:rPr>
          <w:t xml:space="preserve">cod </w:t>
        </w:r>
      </w:ins>
      <w:ins w:id="587" w:author="DFO-MPO" w:date="2018-02-16T17:35:00Z">
        <w:r w:rsidR="00541B70">
          <w:rPr>
            <w:sz w:val="28"/>
            <w:szCs w:val="28"/>
          </w:rPr>
          <w:t xml:space="preserve">biomass should result in rapid increases in capelin </w:t>
        </w:r>
      </w:ins>
      <w:ins w:id="588" w:author="DFO-MPO" w:date="2018-02-16T17:38:00Z">
        <w:r w:rsidR="00541B70">
          <w:rPr>
            <w:sz w:val="28"/>
            <w:szCs w:val="28"/>
          </w:rPr>
          <w:t xml:space="preserve">(and other forage fish) </w:t>
        </w:r>
      </w:ins>
      <w:ins w:id="589" w:author="DFO-MPO" w:date="2018-02-16T17:35:00Z">
        <w:r w:rsidR="00541B70">
          <w:rPr>
            <w:sz w:val="28"/>
            <w:szCs w:val="28"/>
          </w:rPr>
          <w:t xml:space="preserve">biomass, presumably due to a </w:t>
        </w:r>
      </w:ins>
      <w:ins w:id="590" w:author="DFO-MPO" w:date="2018-02-16T17:38:00Z">
        <w:r w:rsidR="00541B70">
          <w:rPr>
            <w:sz w:val="28"/>
            <w:szCs w:val="28"/>
          </w:rPr>
          <w:lastRenderedPageBreak/>
          <w:t>reduction in predation pressure</w:t>
        </w:r>
      </w:ins>
      <w:ins w:id="591" w:author="DFO-MPO" w:date="2018-02-16T17:37:00Z">
        <w:r w:rsidR="00541B70">
          <w:rPr>
            <w:sz w:val="28"/>
            <w:szCs w:val="28"/>
          </w:rPr>
          <w:t>. W</w:t>
        </w:r>
      </w:ins>
      <w:ins w:id="592" w:author="DFO-MPO" w:date="2018-02-16T17:38:00Z">
        <w:r w:rsidR="00541B70">
          <w:rPr>
            <w:sz w:val="28"/>
            <w:szCs w:val="28"/>
          </w:rPr>
          <w:t xml:space="preserve">e developed an index of capelin </w:t>
        </w:r>
      </w:ins>
      <w:ins w:id="593" w:author="DFO-MPO" w:date="2018-02-16T17:39:00Z">
        <w:r w:rsidR="00541B70">
          <w:rPr>
            <w:sz w:val="28"/>
            <w:szCs w:val="28"/>
          </w:rPr>
          <w:t xml:space="preserve">total </w:t>
        </w:r>
      </w:ins>
      <w:ins w:id="594" w:author="DFO-MPO" w:date="2018-02-16T17:38:00Z">
        <w:r w:rsidR="00541B70">
          <w:rPr>
            <w:sz w:val="28"/>
            <w:szCs w:val="28"/>
          </w:rPr>
          <w:t xml:space="preserve">mortality in order to look for evidence for a reduction in capelin mortality following the </w:t>
        </w:r>
        <w:r w:rsidR="00541B70" w:rsidRPr="00541B70">
          <w:rPr>
            <w:sz w:val="28"/>
            <w:szCs w:val="28"/>
          </w:rPr>
          <w:t xml:space="preserve">collapse of cod stocks on the Newfoundland and Labrador </w:t>
        </w:r>
      </w:ins>
      <w:ins w:id="595" w:author="DFO-MPO" w:date="2018-02-16T17:39:00Z">
        <w:r w:rsidR="00541B70" w:rsidRPr="00541B70">
          <w:rPr>
            <w:sz w:val="28"/>
            <w:szCs w:val="28"/>
          </w:rPr>
          <w:t>continental shelf.</w:t>
        </w:r>
      </w:ins>
      <w:ins w:id="596" w:author="DFO-MPO" w:date="2018-02-16T17:41:00Z">
        <w:r w:rsidR="00541B70" w:rsidRPr="00541B70">
          <w:rPr>
            <w:sz w:val="28"/>
            <w:szCs w:val="28"/>
          </w:rPr>
          <w:t xml:space="preserve"> The index was </w:t>
        </w:r>
        <w:r w:rsidR="00541B70" w:rsidRPr="007E194E">
          <w:rPr>
            <w:sz w:val="28"/>
            <w:szCs w:val="28"/>
          </w:rPr>
          <w:t>developed from the area 3L spring acoustics survey age composition data collected between 1982 and 2015. Annual estimates of abundance by age-class were rearranged to create time series of abundance estimates for cohorts that were spawned from 1977 through 2013. For each cohort, we solved the exponential decay function:</w:t>
        </w:r>
      </w:ins>
    </w:p>
    <w:p w:rsidR="00541B70" w:rsidRPr="007E194E" w:rsidRDefault="004756B7" w:rsidP="00541B70">
      <w:pPr>
        <w:rPr>
          <w:ins w:id="597" w:author="DFO-MPO" w:date="2018-02-16T17:41:00Z"/>
          <w:sz w:val="28"/>
          <w:szCs w:val="28"/>
        </w:rPr>
      </w:pPr>
      <m:oMathPara>
        <m:oMath>
          <m:sSub>
            <m:sSubPr>
              <m:ctrlPr>
                <w:ins w:id="598" w:author="DFO-MPO" w:date="2018-02-16T17:41:00Z">
                  <w:rPr>
                    <w:rFonts w:ascii="Cambria Math" w:hAnsi="Cambria Math"/>
                    <w:i/>
                    <w:sz w:val="28"/>
                    <w:szCs w:val="28"/>
                  </w:rPr>
                </w:ins>
              </m:ctrlPr>
            </m:sSubPr>
            <m:e>
              <m:r>
                <w:ins w:id="599" w:author="DFO-MPO" w:date="2018-02-16T17:41:00Z">
                  <w:rPr>
                    <w:rFonts w:ascii="Cambria Math" w:hAnsi="Cambria Math"/>
                    <w:sz w:val="28"/>
                    <w:szCs w:val="28"/>
                  </w:rPr>
                  <m:t>N</m:t>
                </w:ins>
              </m:r>
            </m:e>
            <m:sub>
              <m:r>
                <w:ins w:id="600" w:author="DFO-MPO" w:date="2018-02-16T17:41:00Z">
                  <w:rPr>
                    <w:rFonts w:ascii="Cambria Math" w:hAnsi="Cambria Math"/>
                    <w:sz w:val="28"/>
                    <w:szCs w:val="28"/>
                  </w:rPr>
                  <m:t>t+1</m:t>
                </w:ins>
              </m:r>
            </m:sub>
          </m:sSub>
          <m:r>
            <w:ins w:id="601" w:author="DFO-MPO" w:date="2018-02-16T17:41:00Z">
              <w:rPr>
                <w:rFonts w:ascii="Cambria Math" w:hAnsi="Cambria Math"/>
                <w:sz w:val="28"/>
                <w:szCs w:val="28"/>
              </w:rPr>
              <m:t>=</m:t>
            </w:ins>
          </m:r>
          <m:sSub>
            <m:sSubPr>
              <m:ctrlPr>
                <w:ins w:id="602" w:author="DFO-MPO" w:date="2018-02-16T17:41:00Z">
                  <w:rPr>
                    <w:rFonts w:ascii="Cambria Math" w:hAnsi="Cambria Math"/>
                    <w:i/>
                    <w:sz w:val="28"/>
                    <w:szCs w:val="28"/>
                  </w:rPr>
                </w:ins>
              </m:ctrlPr>
            </m:sSubPr>
            <m:e>
              <m:r>
                <w:ins w:id="603" w:author="DFO-MPO" w:date="2018-02-16T17:41:00Z">
                  <w:rPr>
                    <w:rFonts w:ascii="Cambria Math" w:hAnsi="Cambria Math"/>
                    <w:sz w:val="28"/>
                    <w:szCs w:val="28"/>
                  </w:rPr>
                  <m:t>N</m:t>
                </w:ins>
              </m:r>
            </m:e>
            <m:sub>
              <m:r>
                <w:ins w:id="604" w:author="DFO-MPO" w:date="2018-02-16T17:41:00Z">
                  <w:rPr>
                    <w:rFonts w:ascii="Cambria Math" w:hAnsi="Cambria Math"/>
                    <w:sz w:val="28"/>
                    <w:szCs w:val="28"/>
                  </w:rPr>
                  <m:t>t</m:t>
                </w:ins>
              </m:r>
            </m:sub>
          </m:sSub>
          <m:sSup>
            <m:sSupPr>
              <m:ctrlPr>
                <w:ins w:id="605" w:author="DFO-MPO" w:date="2018-02-16T17:41:00Z">
                  <w:rPr>
                    <w:rFonts w:ascii="Cambria Math" w:hAnsi="Cambria Math"/>
                    <w:i/>
                    <w:sz w:val="28"/>
                    <w:szCs w:val="28"/>
                  </w:rPr>
                </w:ins>
              </m:ctrlPr>
            </m:sSupPr>
            <m:e>
              <m:r>
                <w:ins w:id="606" w:author="DFO-MPO" w:date="2018-02-16T17:41:00Z">
                  <w:rPr>
                    <w:rFonts w:ascii="Cambria Math" w:hAnsi="Cambria Math"/>
                    <w:sz w:val="28"/>
                    <w:szCs w:val="28"/>
                  </w:rPr>
                  <m:t>e</m:t>
                </w:ins>
              </m:r>
            </m:e>
            <m:sup>
              <m:r>
                <w:ins w:id="607" w:author="DFO-MPO" w:date="2018-02-16T17:41:00Z">
                  <w:rPr>
                    <w:rFonts w:ascii="Cambria Math" w:hAnsi="Cambria Math"/>
                    <w:sz w:val="28"/>
                    <w:szCs w:val="28"/>
                  </w:rPr>
                  <m:t>-Z</m:t>
                </w:ins>
              </m:r>
            </m:sup>
          </m:sSup>
        </m:oMath>
      </m:oMathPara>
    </w:p>
    <w:p w:rsidR="00541B70" w:rsidRPr="004D69C7" w:rsidRDefault="00541B70" w:rsidP="00541B70">
      <w:pPr>
        <w:rPr>
          <w:ins w:id="608" w:author="DFO-MPO" w:date="2018-02-16T17:41:00Z"/>
          <w:sz w:val="28"/>
          <w:szCs w:val="28"/>
        </w:rPr>
      </w:pPr>
      <w:proofErr w:type="gramStart"/>
      <w:ins w:id="609" w:author="DFO-MPO" w:date="2018-02-16T17:41:00Z">
        <w:r w:rsidRPr="007E194E">
          <w:rPr>
            <w:sz w:val="28"/>
            <w:szCs w:val="28"/>
          </w:rPr>
          <w:t>for</w:t>
        </w:r>
        <w:proofErr w:type="gramEnd"/>
        <w:r w:rsidRPr="007E194E">
          <w:rPr>
            <w:sz w:val="28"/>
            <w:szCs w:val="28"/>
          </w:rPr>
          <w:t xml:space="preserve"> </w:t>
        </w:r>
        <w:r w:rsidRPr="007E194E">
          <w:rPr>
            <w:i/>
            <w:sz w:val="28"/>
            <w:szCs w:val="28"/>
          </w:rPr>
          <w:t>Z</w:t>
        </w:r>
        <w:r w:rsidRPr="007E194E">
          <w:rPr>
            <w:sz w:val="28"/>
            <w:szCs w:val="28"/>
          </w:rPr>
          <w:t xml:space="preserve">, an index of the total mortality between subsequent estimates of abundance (~1 year), for each pair of consecutive age-classes within a cohort. Other variables in the equation were </w:t>
        </w:r>
        <w:r w:rsidRPr="007E194E">
          <w:rPr>
            <w:rFonts w:eastAsiaTheme="minorEastAsia"/>
            <w:i/>
            <w:sz w:val="28"/>
            <w:szCs w:val="28"/>
          </w:rPr>
          <w:t>N</w:t>
        </w:r>
        <w:r w:rsidRPr="007E194E">
          <w:rPr>
            <w:rFonts w:eastAsiaTheme="minorEastAsia"/>
            <w:sz w:val="28"/>
            <w:szCs w:val="28"/>
          </w:rPr>
          <w:t xml:space="preserve">, the abundance of capelin in an age-class; </w:t>
        </w:r>
        <w:r w:rsidRPr="007E194E">
          <w:rPr>
            <w:rFonts w:eastAsiaTheme="minorEastAsia"/>
            <w:i/>
            <w:sz w:val="28"/>
            <w:szCs w:val="28"/>
          </w:rPr>
          <w:t>t</w:t>
        </w:r>
        <w:r w:rsidRPr="007E194E">
          <w:rPr>
            <w:rFonts w:eastAsiaTheme="minorEastAsia"/>
            <w:sz w:val="28"/>
            <w:szCs w:val="28"/>
          </w:rPr>
          <w:t xml:space="preserve"> the age-class of interest; and </w:t>
        </w:r>
        <w:r w:rsidRPr="007E194E">
          <w:rPr>
            <w:rFonts w:eastAsiaTheme="minorEastAsia"/>
            <w:i/>
            <w:sz w:val="28"/>
            <w:szCs w:val="28"/>
          </w:rPr>
          <w:t>t</w:t>
        </w:r>
        <w:r w:rsidRPr="007E194E">
          <w:rPr>
            <w:rFonts w:eastAsiaTheme="minorEastAsia"/>
            <w:sz w:val="28"/>
            <w:szCs w:val="28"/>
          </w:rPr>
          <w:t xml:space="preserve"> + 1 is the subsequent age-class. </w:t>
        </w:r>
        <w:r w:rsidRPr="007E194E">
          <w:rPr>
            <w:rFonts w:eastAsiaTheme="minorEastAsia"/>
            <w:i/>
            <w:sz w:val="28"/>
            <w:szCs w:val="28"/>
          </w:rPr>
          <w:t>Z</w:t>
        </w:r>
        <w:r w:rsidRPr="007E194E">
          <w:rPr>
            <w:rFonts w:eastAsiaTheme="minorEastAsia"/>
            <w:sz w:val="28"/>
            <w:szCs w:val="28"/>
          </w:rPr>
          <w:t xml:space="preserve"> is an index of the total mortality rate rather than an estimate of total mortality as not all age-classes are fully recruited to the trawl survey (this can be seen by the cases where </w:t>
        </w:r>
        <w:r w:rsidRPr="007E194E">
          <w:rPr>
            <w:rFonts w:eastAsiaTheme="minorEastAsia"/>
            <w:i/>
            <w:sz w:val="28"/>
            <w:szCs w:val="28"/>
          </w:rPr>
          <w:t>Z</w:t>
        </w:r>
        <w:r w:rsidRPr="007E194E">
          <w:rPr>
            <w:rFonts w:eastAsiaTheme="minorEastAsia"/>
            <w:sz w:val="28"/>
            <w:szCs w:val="28"/>
          </w:rPr>
          <w:t xml:space="preserve"> is negative) and we don’t account for differences in catchability between age classes, differences in the degree of spatial coverage and trawling effort between surveys, nor in differences in the degree of spatial overlap between the area surveyed and the spatial distributions of the different age classes of capelin at the time of the survey. The indices of total mortality for cohorts over time were then rearranged in order to produce time-series plots of the index of total mortality over time by transition group (e.g. age-2 to age-3, age-3 to age-4, etc.). The data were aligned so that the indices of total mortality are shown for the year in which the </w:t>
        </w:r>
        <w:r w:rsidRPr="007E194E">
          <w:rPr>
            <w:rFonts w:eastAsiaTheme="minorEastAsia"/>
            <w:i/>
            <w:sz w:val="28"/>
            <w:szCs w:val="28"/>
          </w:rPr>
          <w:t>t</w:t>
        </w:r>
        <w:r w:rsidRPr="007E194E">
          <w:rPr>
            <w:rFonts w:eastAsiaTheme="minorEastAsia"/>
            <w:sz w:val="28"/>
            <w:szCs w:val="28"/>
          </w:rPr>
          <w:t xml:space="preserve"> + 1 age-class </w:t>
        </w:r>
        <w:proofErr w:type="gramStart"/>
        <w:r w:rsidRPr="007E194E">
          <w:rPr>
            <w:rFonts w:eastAsiaTheme="minorEastAsia"/>
            <w:sz w:val="28"/>
            <w:szCs w:val="28"/>
          </w:rPr>
          <w:t>was</w:t>
        </w:r>
        <w:proofErr w:type="gramEnd"/>
        <w:r w:rsidRPr="007E194E">
          <w:rPr>
            <w:rFonts w:eastAsiaTheme="minorEastAsia"/>
            <w:sz w:val="28"/>
            <w:szCs w:val="28"/>
          </w:rPr>
          <w:t xml:space="preserve"> surveyed. We note that that the age-1 to age-2 transition group </w:t>
        </w:r>
      </w:ins>
      <w:ins w:id="610" w:author="DFO-MPO" w:date="2018-02-19T11:11:00Z">
        <w:r w:rsidR="006B049A">
          <w:rPr>
            <w:rFonts w:eastAsiaTheme="minorEastAsia"/>
            <w:sz w:val="28"/>
            <w:szCs w:val="28"/>
          </w:rPr>
          <w:t xml:space="preserve">is not shown </w:t>
        </w:r>
      </w:ins>
      <w:ins w:id="611" w:author="DFO-MPO" w:date="2018-02-16T17:41:00Z">
        <w:r w:rsidRPr="004D69C7">
          <w:rPr>
            <w:rFonts w:eastAsiaTheme="minorEastAsia"/>
            <w:sz w:val="28"/>
            <w:szCs w:val="28"/>
          </w:rPr>
          <w:t xml:space="preserve">as age-1 capelin were not fully recruited to the trawl and had very erratic catches. We further note that the indices of total mortality for 2010 and 2011 are suspect as most extant cohorts at that time had very low abundances in 2010 and much higher abundances in 2011 resulting in high values for 2010 index of total mortality values and very low (negative) index of total mortality values for 2011.  </w:t>
        </w:r>
      </w:ins>
    </w:p>
    <w:p w:rsidR="004A3CA0" w:rsidRDefault="00541B70" w:rsidP="004A3CA0">
      <w:pPr>
        <w:rPr>
          <w:ins w:id="612" w:author="DFO-MPO" w:date="2018-02-16T17:45:00Z"/>
          <w:sz w:val="28"/>
          <w:szCs w:val="28"/>
        </w:rPr>
      </w:pPr>
      <w:ins w:id="613" w:author="DFO-MPO" w:date="2018-02-16T17:44:00Z">
        <w:r>
          <w:rPr>
            <w:sz w:val="28"/>
            <w:szCs w:val="28"/>
          </w:rPr>
          <w:lastRenderedPageBreak/>
          <w:t>Looking</w:t>
        </w:r>
      </w:ins>
      <w:ins w:id="614" w:author="DFO-MPO" w:date="2018-02-16T17:18:00Z">
        <w:r w:rsidR="004A3CA0" w:rsidRPr="004D69C7">
          <w:rPr>
            <w:sz w:val="28"/>
            <w:szCs w:val="28"/>
          </w:rPr>
          <w:t xml:space="preserve"> for trends in the time series for the index of total mortality is complicated by the variability in in the index across years and some large gaps in the time series. There is a clear increase in the index of total mortality across transition groups in 1991 corresponding to the broad-scale die off of capelin between 1990 and 1991. </w:t>
        </w:r>
      </w:ins>
      <w:ins w:id="615" w:author="DFO-MPO" w:date="2018-02-19T11:12:00Z">
        <w:r w:rsidR="008222F1">
          <w:rPr>
            <w:sz w:val="28"/>
            <w:szCs w:val="28"/>
          </w:rPr>
          <w:t>As noted previously, a</w:t>
        </w:r>
      </w:ins>
      <w:ins w:id="616" w:author="DFO-MPO" w:date="2018-02-16T17:18:00Z">
        <w:r w:rsidR="004A3CA0" w:rsidRPr="004D69C7">
          <w:rPr>
            <w:sz w:val="28"/>
            <w:szCs w:val="28"/>
          </w:rPr>
          <w:t xml:space="preserve"> second large increase in the index </w:t>
        </w:r>
      </w:ins>
      <w:ins w:id="617" w:author="DFO-MPO" w:date="2018-02-19T11:12:00Z">
        <w:r w:rsidR="008222F1">
          <w:rPr>
            <w:sz w:val="28"/>
            <w:szCs w:val="28"/>
          </w:rPr>
          <w:t xml:space="preserve">occurs </w:t>
        </w:r>
      </w:ins>
      <w:ins w:id="618" w:author="DFO-MPO" w:date="2018-02-16T17:18:00Z">
        <w:r w:rsidR="004A3CA0" w:rsidRPr="004D69C7">
          <w:rPr>
            <w:sz w:val="28"/>
            <w:szCs w:val="28"/>
          </w:rPr>
          <w:t xml:space="preserve">in 2010 which </w:t>
        </w:r>
      </w:ins>
      <w:ins w:id="619" w:author="DFO-MPO" w:date="2018-02-19T11:12:00Z">
        <w:r w:rsidR="008222F1">
          <w:rPr>
            <w:sz w:val="28"/>
            <w:szCs w:val="28"/>
          </w:rPr>
          <w:t>is p</w:t>
        </w:r>
      </w:ins>
      <w:ins w:id="620" w:author="DFO-MPO" w:date="2018-02-16T17:18:00Z">
        <w:r w:rsidR="004A3CA0" w:rsidRPr="004D69C7">
          <w:rPr>
            <w:sz w:val="28"/>
            <w:szCs w:val="28"/>
          </w:rPr>
          <w:t>robably due to the failure of the 2010 survey. Due to the variability in the time series, the problems with the index values for 2010 and 2011 and the large gaps in the time series, we chose to focus on groups of years rather than individual years. Thus we grouped index values for transition groups for the periods 1983 to 1990, 2000 to 2005 and 2008 to 2015, excluding 2010 and 2011</w:t>
        </w:r>
      </w:ins>
      <w:ins w:id="621" w:author="DFO-MPO" w:date="2018-02-19T11:27:00Z">
        <w:r w:rsidR="007E194E">
          <w:rPr>
            <w:sz w:val="28"/>
            <w:szCs w:val="28"/>
          </w:rPr>
          <w:t xml:space="preserve"> (Table XX)</w:t>
        </w:r>
      </w:ins>
      <w:ins w:id="622" w:author="DFO-MPO" w:date="2018-02-16T17:18:00Z">
        <w:r w:rsidR="004A3CA0" w:rsidRPr="004D69C7">
          <w:rPr>
            <w:sz w:val="28"/>
            <w:szCs w:val="28"/>
          </w:rPr>
          <w:t xml:space="preserve">. The mean value for the index of total mortality for each transition group was higher for the 2000 to 2005 and 2008 to 2015 time periods than it was for the pre-1991 time period. The mean index of total mortality was highest in the 2008 to 2015 time period for age-3 to -4 and age-4 to -5 capelin, but was highest in the 2000 to 2005 time period for age-2 to -3 capelin. There are at least 4 potential non-exclusive explanations as to why the index of total mortality has increased over time. First, while capelin biomass has declined to </w:t>
        </w:r>
        <w:commentRangeStart w:id="623"/>
        <w:r w:rsidR="004A3CA0" w:rsidRPr="004D69C7">
          <w:rPr>
            <w:sz w:val="28"/>
            <w:szCs w:val="28"/>
            <w:highlight w:val="yellow"/>
          </w:rPr>
          <w:t>~1/6</w:t>
        </w:r>
        <w:r w:rsidR="004A3CA0" w:rsidRPr="004D69C7">
          <w:rPr>
            <w:sz w:val="28"/>
            <w:szCs w:val="28"/>
            <w:highlight w:val="yellow"/>
            <w:vertAlign w:val="superscript"/>
          </w:rPr>
          <w:t>th</w:t>
        </w:r>
        <w:r w:rsidR="004A3CA0" w:rsidRPr="004D69C7">
          <w:rPr>
            <w:sz w:val="28"/>
            <w:szCs w:val="28"/>
          </w:rPr>
          <w:t xml:space="preserve"> </w:t>
        </w:r>
        <w:commentRangeEnd w:id="623"/>
        <w:r w:rsidR="004A3CA0" w:rsidRPr="004D69C7">
          <w:rPr>
            <w:rStyle w:val="CommentReference"/>
            <w:sz w:val="28"/>
            <w:szCs w:val="28"/>
          </w:rPr>
          <w:commentReference w:id="623"/>
        </w:r>
        <w:r w:rsidR="004A3CA0" w:rsidRPr="004D69C7">
          <w:rPr>
            <w:sz w:val="28"/>
            <w:szCs w:val="28"/>
          </w:rPr>
          <w:t xml:space="preserve">of </w:t>
        </w:r>
      </w:ins>
      <w:ins w:id="624" w:author="DFO-MPO" w:date="2018-02-19T11:26:00Z">
        <w:r w:rsidR="007E194E">
          <w:rPr>
            <w:sz w:val="28"/>
            <w:szCs w:val="28"/>
          </w:rPr>
          <w:t>the</w:t>
        </w:r>
      </w:ins>
      <w:ins w:id="625" w:author="DFO-MPO" w:date="2018-02-16T17:18:00Z">
        <w:r w:rsidR="004A3CA0" w:rsidRPr="004D69C7">
          <w:rPr>
            <w:sz w:val="28"/>
            <w:szCs w:val="28"/>
          </w:rPr>
          <w:t xml:space="preserve"> biomass</w:t>
        </w:r>
      </w:ins>
      <w:ins w:id="626" w:author="DFO-MPO" w:date="2018-02-19T11:26:00Z">
        <w:r w:rsidR="007E194E">
          <w:rPr>
            <w:sz w:val="28"/>
            <w:szCs w:val="28"/>
          </w:rPr>
          <w:t xml:space="preserve"> observed</w:t>
        </w:r>
      </w:ins>
      <w:ins w:id="627" w:author="DFO-MPO" w:date="2018-02-16T17:18:00Z">
        <w:r w:rsidR="004A3CA0" w:rsidRPr="004D69C7">
          <w:rPr>
            <w:sz w:val="28"/>
            <w:szCs w:val="28"/>
          </w:rPr>
          <w:t xml:space="preserve"> between 1985 and 1990 </w:t>
        </w:r>
        <w:commentRangeStart w:id="628"/>
        <w:r w:rsidR="004A3CA0" w:rsidRPr="004D69C7">
          <w:rPr>
            <w:sz w:val="28"/>
            <w:szCs w:val="28"/>
          </w:rPr>
          <w:t xml:space="preserve">the inshore commercial catch of capelin has declined by a bit more than half </w:t>
        </w:r>
        <w:commentRangeEnd w:id="628"/>
        <w:r w:rsidR="004A3CA0" w:rsidRPr="004D69C7">
          <w:rPr>
            <w:rStyle w:val="CommentReference"/>
            <w:sz w:val="28"/>
            <w:szCs w:val="28"/>
          </w:rPr>
          <w:commentReference w:id="628"/>
        </w:r>
        <w:r w:rsidR="004A3CA0" w:rsidRPr="004D69C7">
          <w:rPr>
            <w:sz w:val="28"/>
            <w:szCs w:val="28"/>
          </w:rPr>
          <w:t>which would result in an increase in the fishing mortality experienced by capelin. Second, capelin post-1991 are smaller th</w:t>
        </w:r>
      </w:ins>
      <w:ins w:id="629" w:author="DFO-MPO" w:date="2018-02-19T11:26:00Z">
        <w:r w:rsidR="007E194E">
          <w:rPr>
            <w:sz w:val="28"/>
            <w:szCs w:val="28"/>
          </w:rPr>
          <w:t>an</w:t>
        </w:r>
      </w:ins>
      <w:ins w:id="630" w:author="DFO-MPO" w:date="2018-02-16T17:18:00Z">
        <w:r w:rsidR="004A3CA0" w:rsidRPr="004D69C7">
          <w:rPr>
            <w:sz w:val="28"/>
            <w:szCs w:val="28"/>
          </w:rPr>
          <w:t xml:space="preserve"> capelin pre-1991, and in general, smaller fish experience higher predation mortality rates than larger fish</w:t>
        </w:r>
      </w:ins>
      <w:ins w:id="631" w:author="DFO-MPO" w:date="2018-02-19T16:19:00Z">
        <w:r w:rsidR="00052F0C">
          <w:rPr>
            <w:sz w:val="28"/>
            <w:szCs w:val="28"/>
          </w:rPr>
          <w:t xml:space="preserve"> </w:t>
        </w:r>
      </w:ins>
      <w:ins w:id="632" w:author="DFO-MPO" w:date="2018-02-19T16:20:00Z">
        <w:r w:rsidR="00052F0C">
          <w:rPr>
            <w:sz w:val="28"/>
            <w:szCs w:val="28"/>
          </w:rPr>
          <w:fldChar w:fldCharType="begin" w:fldLock="1"/>
        </w:r>
      </w:ins>
      <w:r w:rsidR="00052F0C">
        <w:rPr>
          <w:sz w:val="28"/>
          <w:szCs w:val="28"/>
        </w:rPr>
        <w:instrText>ADDIN CSL_CITATION { "citationItems" : [ { "id" : "ITEM-1", "itemData" : { "ISBN" : "0007-4977", "ISSN" : "00074977", "PMID" : "199799750340", "author" : [ { "dropping-particle" : "", "family" : "Sogard", "given" : "Susan M", "non-dropping-particle" : "", "parse-names" : false, "suffix" : "" } ], "container-title" : "Bulletin of Marine Science", "id" : "ITEM-1", "issue" : "3", "issued" : { "date-parts" : [ [ "1997" ] ] }, "page" : "1129-1157", "title" : "Size selective mortality in the juvenile stages of teleost fishes: a review", "type" : "article-journal", "volume" : "60" }, "uris" : [ "http://www.mendeley.com/documents/?uuid=59456cd7-e5d7-4740-9b37-750b1e8a2561" ] }, { "id" : "ITEM-2", "itemData" : { "DOI" : "10.1111/j.1467-2979.2009.00350.x", "ISBN" : "1467-2979", "ISSN" : "14672960", "abstract" : "The natural mortality of exploited fish populations is often assumed to be a species- specific constant independent of body size. This assumption has important implica- tions for size-based fish population models and for predicting the outcome of size- dependent fisheries management measures such as mesh-size regulations. To test the assumption, we critically review the empirical estimates of the natural mortality, M(year)1), of marine and brackish water fish stocks and model them as a function of von Bertalanffy growth parameters, L\u00a5 (cm) and K (year)1), temperature (Kelvin) and length, L (cm). Using the Arrhenius equation to describe the relationship between Mand temperature, we find M to be significantly related to length, L\u00a5 and K, but not to temperature (R2 = 0.62, P &lt; 0.0001, n = 168). Temperature and K are signif- icantly correlated and when K is removed from the model the temperature term becomes significant, but the resulting model explains less of the total variance (R2 = 0.42, P &lt; 0.0001, n = 168). The relationships between M, L, L\u00a5, K and temperature are shown to be in general accordance with previous theoretical and empirical investigations. We conclude that natural mortality is significantly related to length and growth characteristics and recommend to use the empirical formula: ln(M) = 0.55 ) 1.61ln(L) + 1.44ln(L\u00a5) + ln(K), for estimating the natural mortality of marine and brackish water fish", "author" : [ { "dropping-particle" : "", "family" : "Gislason", "given" : "Henrik", "non-dropping-particle" : "", "parse-names" : false, "suffix" : "" }, { "dropping-particle" : "", "family" : "Daan", "given" : "Niels", "non-dropping-particle" : "", "parse-names" : false, "suffix" : "" }, { "dropping-particle" : "", "family" : "Rice", "given" : "Jake C.", "non-dropping-particle" : "", "parse-names" : false, "suffix" : "" }, { "dropping-particle" : "", "family" : "Pope", "given" : "John G.", "non-dropping-particle" : "", "parse-names" : false, "suffix" : "" } ], "container-title" : "Fish and Fisheries", "id" : "ITEM-2", "issue" : "2", "issued" : { "date-parts" : [ [ "2010" ] ] }, "page" : "149-158", "title" : "Size, growth, temperature and the natural mortality of marine fish", "type" : "article-journal", "volume" : "11" }, "uris" : [ "http://www.mendeley.com/documents/?uuid=2c65b34f-f0dd-4602-a252-a4d9a9c48f61" ] } ], "mendeley" : { "formattedCitation" : "(Gislason, Daan, Rice, &amp; Pope, 2010; Sogard, 1997)", "plainTextFormattedCitation" : "(Gislason, Daan, Rice, &amp; Pope, 2010; Sogard, 1997)", "previouslyFormattedCitation" : "(Gislason, Daan, Rice, &amp; Pope, 2010; Sogard, 1997)" }, "properties" : {  }, "schema" : "https://github.com/citation-style-language/schema/raw/master/csl-citation.json" }</w:instrText>
      </w:r>
      <w:r w:rsidR="00052F0C">
        <w:rPr>
          <w:sz w:val="28"/>
          <w:szCs w:val="28"/>
        </w:rPr>
        <w:fldChar w:fldCharType="separate"/>
      </w:r>
      <w:r w:rsidR="00052F0C" w:rsidRPr="00052F0C">
        <w:rPr>
          <w:noProof/>
          <w:sz w:val="28"/>
          <w:szCs w:val="28"/>
        </w:rPr>
        <w:t>(Gislason, Daan, Rice, &amp; Pope, 2010; Sogard, 1997)</w:t>
      </w:r>
      <w:ins w:id="633" w:author="DFO-MPO" w:date="2018-02-19T16:20:00Z">
        <w:r w:rsidR="00052F0C">
          <w:rPr>
            <w:sz w:val="28"/>
            <w:szCs w:val="28"/>
          </w:rPr>
          <w:fldChar w:fldCharType="end"/>
        </w:r>
      </w:ins>
      <w:ins w:id="634" w:author="DFO-MPO" w:date="2018-02-16T17:18:00Z">
        <w:r w:rsidR="004A3CA0" w:rsidRPr="004D69C7">
          <w:rPr>
            <w:sz w:val="28"/>
            <w:szCs w:val="28"/>
          </w:rPr>
          <w:t>. Third, with an earlier age at maturation, younger age classes of capelin are experiencing higher rates of mortality due to mortality associated with reproduction</w:t>
        </w:r>
      </w:ins>
      <w:ins w:id="635" w:author="DFO-MPO" w:date="2018-02-19T16:10:00Z">
        <w:r w:rsidR="002B12AF">
          <w:rPr>
            <w:sz w:val="28"/>
            <w:szCs w:val="28"/>
          </w:rPr>
          <w:t xml:space="preserve"> </w:t>
        </w:r>
        <w:r w:rsidR="002B12AF">
          <w:rPr>
            <w:sz w:val="28"/>
            <w:szCs w:val="28"/>
          </w:rPr>
          <w:fldChar w:fldCharType="begin" w:fldLock="1"/>
        </w:r>
      </w:ins>
      <w:r w:rsidR="002B12AF">
        <w:rPr>
          <w:sz w:val="28"/>
          <w:szCs w:val="28"/>
        </w:rPr>
        <w:instrText>ADDIN CSL_CITATION { "citationItems" : [ { "id" : "ITEM-1", "itemData" : { "DOI" : "10.1139/f97-275", "ISSN" : "0706-652X", "abstract" : "The life history of capelin (Mallotus villosus) is presently suggested to be sex specific: while males follow a semelparous batch-spawning strategy, females are iteroparous. This hypothesis is based on predictions from a life history simulation model of Barents Sea capelin that shows that iteroparity is more profitable than semelparity for females, but for males, semelparity with several matings with females may be as profitable as iteroparity. These predictions are supported by (i) reports of males mating with several females during a spawning season, (ii) males having a lower gonadosomatic index than females and instead spending their energy on mating and somatic growth, and (iii) an observed higher mortality for males after spawning. The Darwinian fitness of female capelin is limited by the amount of eggs they can carry, and offspring production may only be increased by undertaking several spawning seasons with yearly intervals. Added together, these indices suggest that male and female capelin follow different life history strategies.", "author" : [ { "dropping-particle" : "", "family" : "Huse", "given" : "Geir", "non-dropping-particle" : "", "parse-names" : false, "suffix" : "" } ], "container-title" : "Canadian Journal of Fisheries and Aquatic Sciences", "id" : "ITEM-1", "issue" : "3", "issued" : { "date-parts" : [ [ "1998" ] ] }, "page" : "631-638", "title" : "Sex-specific life history strategies in capelin (Mallotus villosus)?", "type" : "article-journal", "volume" : "55" }, "uris" : [ "http://www.mendeley.com/documents/?uuid=eee83fcd-6bdf-4263-b551-02fbd4ba5e8d" ] } ], "mendeley" : { "formattedCitation" : "(Huse, 1998)", "plainTextFormattedCitation" : "(Huse, 1998)", "previouslyFormattedCitation" : "(Huse, 1998)" }, "properties" : {  }, "schema" : "https://github.com/citation-style-language/schema/raw/master/csl-citation.json" }</w:instrText>
      </w:r>
      <w:r w:rsidR="002B12AF">
        <w:rPr>
          <w:sz w:val="28"/>
          <w:szCs w:val="28"/>
        </w:rPr>
        <w:fldChar w:fldCharType="separate"/>
      </w:r>
      <w:r w:rsidR="002B12AF" w:rsidRPr="002B12AF">
        <w:rPr>
          <w:noProof/>
          <w:sz w:val="28"/>
          <w:szCs w:val="28"/>
        </w:rPr>
        <w:t>(Huse, 1998)</w:t>
      </w:r>
      <w:ins w:id="636" w:author="DFO-MPO" w:date="2018-02-19T16:10:00Z">
        <w:r w:rsidR="002B12AF">
          <w:rPr>
            <w:sz w:val="28"/>
            <w:szCs w:val="28"/>
          </w:rPr>
          <w:fldChar w:fldCharType="end"/>
        </w:r>
      </w:ins>
      <w:ins w:id="637" w:author="DFO-MPO" w:date="2018-02-16T17:18:00Z">
        <w:r w:rsidR="004A3CA0" w:rsidRPr="004D69C7">
          <w:rPr>
            <w:sz w:val="28"/>
            <w:szCs w:val="28"/>
          </w:rPr>
          <w:t xml:space="preserve">. Fourth, there may have been a shift in the spatial distribution of capelin that has resulted in a systematic increase in the index of total mortality (e.g. Frank et al. 2016). </w:t>
        </w:r>
      </w:ins>
    </w:p>
    <w:p w:rsidR="00F105E8" w:rsidRDefault="00251D05" w:rsidP="004A3CA0">
      <w:pPr>
        <w:rPr>
          <w:ins w:id="638" w:author="DFO-MPO" w:date="2018-02-19T11:54:00Z"/>
          <w:sz w:val="28"/>
          <w:szCs w:val="28"/>
        </w:rPr>
      </w:pPr>
      <w:ins w:id="639" w:author="DFO-MPO" w:date="2018-02-16T17:45:00Z">
        <w:r>
          <w:rPr>
            <w:sz w:val="28"/>
            <w:szCs w:val="28"/>
          </w:rPr>
          <w:t xml:space="preserve">We believe that there are problems with Frank et al.’s examples of capelin biomass increasing in response to </w:t>
        </w:r>
      </w:ins>
      <w:ins w:id="640" w:author="DFO-MPO" w:date="2018-02-16T17:46:00Z">
        <w:r>
          <w:rPr>
            <w:sz w:val="28"/>
            <w:szCs w:val="28"/>
          </w:rPr>
          <w:t xml:space="preserve">declines or collapses in cod or </w:t>
        </w:r>
        <w:proofErr w:type="spellStart"/>
        <w:r>
          <w:rPr>
            <w:sz w:val="28"/>
            <w:szCs w:val="28"/>
          </w:rPr>
          <w:t>groundfish</w:t>
        </w:r>
        <w:proofErr w:type="spellEnd"/>
        <w:r>
          <w:rPr>
            <w:sz w:val="28"/>
            <w:szCs w:val="28"/>
          </w:rPr>
          <w:t xml:space="preserve"> biomass. First, in most (all?) of the examples provided, the decline or collapse in cod or </w:t>
        </w:r>
        <w:proofErr w:type="spellStart"/>
        <w:r>
          <w:rPr>
            <w:sz w:val="28"/>
            <w:szCs w:val="28"/>
          </w:rPr>
          <w:t>groundfish</w:t>
        </w:r>
        <w:proofErr w:type="spellEnd"/>
        <w:r>
          <w:rPr>
            <w:sz w:val="28"/>
            <w:szCs w:val="28"/>
          </w:rPr>
          <w:t xml:space="preserve"> biomass was due to overfishing rather than </w:t>
        </w:r>
      </w:ins>
      <w:ins w:id="641" w:author="DFO-MPO" w:date="2018-02-19T11:28:00Z">
        <w:r w:rsidR="007E194E">
          <w:rPr>
            <w:sz w:val="28"/>
            <w:szCs w:val="28"/>
          </w:rPr>
          <w:t>some</w:t>
        </w:r>
      </w:ins>
      <w:ins w:id="642" w:author="DFO-MPO" w:date="2018-02-16T17:46:00Z">
        <w:r>
          <w:rPr>
            <w:sz w:val="28"/>
            <w:szCs w:val="28"/>
          </w:rPr>
          <w:t xml:space="preserve"> broader ecosystem effect meaning </w:t>
        </w:r>
      </w:ins>
      <w:ins w:id="643" w:author="DFO-MPO" w:date="2018-02-19T11:28:00Z">
        <w:r w:rsidR="007E194E">
          <w:rPr>
            <w:sz w:val="28"/>
            <w:szCs w:val="28"/>
          </w:rPr>
          <w:t xml:space="preserve">that </w:t>
        </w:r>
      </w:ins>
      <w:ins w:id="644" w:author="DFO-MPO" w:date="2018-02-16T17:47:00Z">
        <w:r>
          <w:rPr>
            <w:sz w:val="28"/>
            <w:szCs w:val="28"/>
          </w:rPr>
          <w:t xml:space="preserve">only a single or perhaps a few species were being </w:t>
        </w:r>
        <w:r>
          <w:rPr>
            <w:sz w:val="28"/>
            <w:szCs w:val="28"/>
          </w:rPr>
          <w:lastRenderedPageBreak/>
          <w:t>directly affected by the process</w:t>
        </w:r>
      </w:ins>
      <w:ins w:id="645" w:author="DFO-MPO" w:date="2018-02-19T11:28:00Z">
        <w:r w:rsidR="007E194E">
          <w:rPr>
            <w:sz w:val="28"/>
            <w:szCs w:val="28"/>
          </w:rPr>
          <w:t xml:space="preserve"> causing the decline/collapse. In these cases</w:t>
        </w:r>
      </w:ins>
      <w:ins w:id="646" w:author="DFO-MPO" w:date="2018-02-16T17:47:00Z">
        <w:r>
          <w:rPr>
            <w:sz w:val="28"/>
            <w:szCs w:val="28"/>
          </w:rPr>
          <w:t>,</w:t>
        </w:r>
      </w:ins>
      <w:ins w:id="647" w:author="DFO-MPO" w:date="2018-02-19T11:29:00Z">
        <w:r w:rsidR="007E194E">
          <w:rPr>
            <w:sz w:val="28"/>
            <w:szCs w:val="28"/>
          </w:rPr>
          <w:t xml:space="preserve"> we agree that it is quite straightforward </w:t>
        </w:r>
      </w:ins>
      <w:ins w:id="648" w:author="DFO-MPO" w:date="2018-02-19T11:41:00Z">
        <w:r w:rsidR="004D69C7">
          <w:rPr>
            <w:sz w:val="28"/>
            <w:szCs w:val="28"/>
          </w:rPr>
          <w:t>for</w:t>
        </w:r>
      </w:ins>
      <w:ins w:id="649" w:author="DFO-MPO" w:date="2018-02-19T11:29:00Z">
        <w:r w:rsidR="007E194E">
          <w:rPr>
            <w:sz w:val="28"/>
            <w:szCs w:val="28"/>
          </w:rPr>
          <w:t xml:space="preserve"> a decline in predator biomass leads to an increase in prey biomass as predation pressure is released.</w:t>
        </w:r>
      </w:ins>
      <w:ins w:id="650" w:author="DFO-MPO" w:date="2018-02-19T11:30:00Z">
        <w:r w:rsidR="007E194E">
          <w:rPr>
            <w:sz w:val="28"/>
            <w:szCs w:val="28"/>
          </w:rPr>
          <w:t xml:space="preserve"> </w:t>
        </w:r>
      </w:ins>
      <w:ins w:id="651" w:author="DFO-MPO" w:date="2018-02-19T11:41:00Z">
        <w:r w:rsidR="004D69C7">
          <w:rPr>
            <w:sz w:val="28"/>
            <w:szCs w:val="28"/>
          </w:rPr>
          <w:t xml:space="preserve">This was not the case in the 1990-1991 collapse of capelin, cod and a number of other finfish species. </w:t>
        </w:r>
      </w:ins>
      <w:ins w:id="652" w:author="DFO-MPO" w:date="2018-02-19T11:42:00Z">
        <w:r w:rsidR="004D69C7">
          <w:rPr>
            <w:sz w:val="28"/>
            <w:szCs w:val="28"/>
          </w:rPr>
          <w:t>In this case, several species were simultaneously being negatively affected by a common factor (</w:t>
        </w:r>
      </w:ins>
      <w:ins w:id="653" w:author="DFO-MPO" w:date="2018-02-19T11:44:00Z">
        <w:r w:rsidR="00411B07">
          <w:rPr>
            <w:sz w:val="28"/>
            <w:szCs w:val="28"/>
          </w:rPr>
          <w:t xml:space="preserve">perhaps </w:t>
        </w:r>
      </w:ins>
      <w:ins w:id="654" w:author="DFO-MPO" w:date="2018-02-19T11:42:00Z">
        <w:r w:rsidR="004D69C7">
          <w:rPr>
            <w:sz w:val="28"/>
            <w:szCs w:val="28"/>
          </w:rPr>
          <w:t xml:space="preserve">unusually cold </w:t>
        </w:r>
        <w:proofErr w:type="gramStart"/>
        <w:r w:rsidR="004D69C7">
          <w:rPr>
            <w:sz w:val="28"/>
            <w:szCs w:val="28"/>
          </w:rPr>
          <w:t>conditions</w:t>
        </w:r>
      </w:ins>
      <w:ins w:id="655" w:author="DFO-MPO" w:date="2018-02-19T11:45:00Z">
        <w:r w:rsidR="00411B07">
          <w:rPr>
            <w:sz w:val="28"/>
            <w:szCs w:val="28"/>
          </w:rPr>
          <w:t>(</w:t>
        </w:r>
        <w:proofErr w:type="gramEnd"/>
        <w:r w:rsidR="00411B07">
          <w:rPr>
            <w:sz w:val="28"/>
            <w:szCs w:val="28"/>
          </w:rPr>
          <w:t>?)</w:t>
        </w:r>
      </w:ins>
      <w:ins w:id="656" w:author="DFO-MPO" w:date="2018-02-19T11:42:00Z">
        <w:r w:rsidR="004D69C7">
          <w:rPr>
            <w:sz w:val="28"/>
            <w:szCs w:val="28"/>
          </w:rPr>
          <w:t>)</w:t>
        </w:r>
      </w:ins>
      <w:ins w:id="657" w:author="DFO-MPO" w:date="2018-02-19T11:45:00Z">
        <w:r w:rsidR="00411B07">
          <w:rPr>
            <w:sz w:val="28"/>
            <w:szCs w:val="28"/>
          </w:rPr>
          <w:t>. As Frank et al. note, “</w:t>
        </w:r>
        <w:proofErr w:type="gramStart"/>
        <w:r w:rsidR="00411B07">
          <w:rPr>
            <w:sz w:val="28"/>
            <w:szCs w:val="28"/>
          </w:rPr>
          <w:t>it</w:t>
        </w:r>
        <w:proofErr w:type="gramEnd"/>
        <w:r w:rsidR="00411B07">
          <w:rPr>
            <w:sz w:val="28"/>
            <w:szCs w:val="28"/>
          </w:rPr>
          <w:t xml:space="preserve"> is possible that capelin availability had not declined relative to the diminished cod biomass” suggesting that unlike in their overfishing of predators examples capelin in Newfoundland and Labrador </w:t>
        </w:r>
      </w:ins>
      <w:ins w:id="658" w:author="DFO-MPO" w:date="2018-02-19T11:47:00Z">
        <w:r w:rsidR="00411B07">
          <w:rPr>
            <w:sz w:val="28"/>
            <w:szCs w:val="28"/>
          </w:rPr>
          <w:t xml:space="preserve">in 1990-91 </w:t>
        </w:r>
      </w:ins>
      <w:ins w:id="659" w:author="DFO-MPO" w:date="2018-02-19T11:45:00Z">
        <w:r w:rsidR="00411B07">
          <w:rPr>
            <w:sz w:val="28"/>
            <w:szCs w:val="28"/>
          </w:rPr>
          <w:t xml:space="preserve">did not experience </w:t>
        </w:r>
      </w:ins>
      <w:ins w:id="660" w:author="DFO-MPO" w:date="2018-02-19T11:47:00Z">
        <w:r w:rsidR="00411B07">
          <w:rPr>
            <w:sz w:val="28"/>
            <w:szCs w:val="28"/>
          </w:rPr>
          <w:t>p</w:t>
        </w:r>
      </w:ins>
      <w:ins w:id="661" w:author="DFO-MPO" w:date="2018-02-19T11:45:00Z">
        <w:r w:rsidR="00411B07">
          <w:rPr>
            <w:sz w:val="28"/>
            <w:szCs w:val="28"/>
          </w:rPr>
          <w:t xml:space="preserve">redation </w:t>
        </w:r>
      </w:ins>
      <w:ins w:id="662" w:author="DFO-MPO" w:date="2018-02-19T11:47:00Z">
        <w:r w:rsidR="00411B07">
          <w:rPr>
            <w:sz w:val="28"/>
            <w:szCs w:val="28"/>
          </w:rPr>
          <w:t xml:space="preserve">release which is supported by data from our index of total mortality. </w:t>
        </w:r>
      </w:ins>
      <w:ins w:id="663" w:author="DFO-MPO" w:date="2018-02-19T11:48:00Z">
        <w:r w:rsidR="00411B07">
          <w:rPr>
            <w:sz w:val="28"/>
            <w:szCs w:val="28"/>
          </w:rPr>
          <w:t xml:space="preserve">Other species in the system do appear to have experienced release from predation following the finfish collapse. </w:t>
        </w:r>
      </w:ins>
      <w:ins w:id="664" w:author="DFO-MPO" w:date="2018-02-19T11:49:00Z">
        <w:r w:rsidR="00411B07">
          <w:rPr>
            <w:sz w:val="28"/>
            <w:szCs w:val="28"/>
          </w:rPr>
          <w:t>The abundance of shrimp and crabs both substantially increased</w:t>
        </w:r>
      </w:ins>
      <w:ins w:id="665" w:author="DFO-MPO" w:date="2018-02-19T11:50:00Z">
        <w:r w:rsidR="00411B07">
          <w:rPr>
            <w:sz w:val="28"/>
            <w:szCs w:val="28"/>
          </w:rPr>
          <w:t xml:space="preserve"> &lt;refs&gt;</w:t>
        </w:r>
      </w:ins>
      <w:ins w:id="666" w:author="DFO-MPO" w:date="2018-02-19T11:49:00Z">
        <w:r w:rsidR="00411B07">
          <w:rPr>
            <w:sz w:val="28"/>
            <w:szCs w:val="28"/>
          </w:rPr>
          <w:t xml:space="preserve">. </w:t>
        </w:r>
      </w:ins>
      <w:ins w:id="667" w:author="DFO-MPO" w:date="2018-02-19T11:59:00Z">
        <w:r w:rsidR="00F105E8">
          <w:rPr>
            <w:sz w:val="28"/>
            <w:szCs w:val="28"/>
          </w:rPr>
          <w:t>With the increase in the total mortality index over time, i</w:t>
        </w:r>
      </w:ins>
      <w:ins w:id="668" w:author="DFO-MPO" w:date="2018-02-19T11:49:00Z">
        <w:r w:rsidR="00411B07">
          <w:rPr>
            <w:sz w:val="28"/>
            <w:szCs w:val="28"/>
          </w:rPr>
          <w:t xml:space="preserve">t seems quite plausible that capelin numbers have remained low since 1990-91 due to a combination of </w:t>
        </w:r>
      </w:ins>
      <w:ins w:id="669" w:author="DFO-MPO" w:date="2018-02-19T11:54:00Z">
        <w:r w:rsidR="00F105E8">
          <w:rPr>
            <w:sz w:val="28"/>
            <w:szCs w:val="28"/>
          </w:rPr>
          <w:t>several factors:</w:t>
        </w:r>
      </w:ins>
    </w:p>
    <w:p w:rsidR="00F105E8" w:rsidRPr="00052F0C" w:rsidRDefault="00F105E8" w:rsidP="00052F0C">
      <w:pPr>
        <w:pStyle w:val="ListParagraph"/>
        <w:numPr>
          <w:ilvl w:val="0"/>
          <w:numId w:val="2"/>
        </w:numPr>
        <w:rPr>
          <w:ins w:id="670" w:author="DFO-MPO" w:date="2018-02-19T11:54:00Z"/>
          <w:sz w:val="28"/>
          <w:szCs w:val="28"/>
        </w:rPr>
      </w:pPr>
      <w:ins w:id="671" w:author="DFO-MPO" w:date="2018-02-19T11:54:00Z">
        <w:r w:rsidRPr="00052F0C">
          <w:rPr>
            <w:sz w:val="28"/>
            <w:szCs w:val="28"/>
          </w:rPr>
          <w:t>N</w:t>
        </w:r>
      </w:ins>
      <w:ins w:id="672" w:author="DFO-MPO" w:date="2018-02-19T11:49:00Z">
        <w:r w:rsidR="00411B07" w:rsidRPr="00052F0C">
          <w:rPr>
            <w:sz w:val="28"/>
            <w:szCs w:val="28"/>
          </w:rPr>
          <w:t>ot having experienced a release from predation mortality following the collapse of cod</w:t>
        </w:r>
      </w:ins>
    </w:p>
    <w:p w:rsidR="00251D05" w:rsidRDefault="00F105E8" w:rsidP="00052F0C">
      <w:pPr>
        <w:pStyle w:val="ListParagraph"/>
        <w:numPr>
          <w:ilvl w:val="0"/>
          <w:numId w:val="2"/>
        </w:numPr>
        <w:rPr>
          <w:ins w:id="673" w:author="DFO-MPO" w:date="2018-02-19T11:54:00Z"/>
          <w:sz w:val="28"/>
          <w:szCs w:val="28"/>
        </w:rPr>
      </w:pPr>
      <w:ins w:id="674" w:author="DFO-MPO" w:date="2018-02-19T11:54:00Z">
        <w:r>
          <w:rPr>
            <w:sz w:val="28"/>
            <w:szCs w:val="28"/>
          </w:rPr>
          <w:t>E</w:t>
        </w:r>
      </w:ins>
      <w:ins w:id="675" w:author="DFO-MPO" w:date="2018-02-19T11:49:00Z">
        <w:r w:rsidR="00411B07" w:rsidRPr="00052F0C">
          <w:rPr>
            <w:sz w:val="28"/>
            <w:szCs w:val="28"/>
          </w:rPr>
          <w:t>xperienc</w:t>
        </w:r>
      </w:ins>
      <w:ins w:id="676" w:author="DFO-MPO" w:date="2018-02-19T11:54:00Z">
        <w:r>
          <w:rPr>
            <w:sz w:val="28"/>
            <w:szCs w:val="28"/>
          </w:rPr>
          <w:t>ing a</w:t>
        </w:r>
      </w:ins>
      <w:ins w:id="677" w:author="DFO-MPO" w:date="2018-02-19T11:49:00Z">
        <w:r w:rsidR="00411B07" w:rsidRPr="00052F0C">
          <w:rPr>
            <w:sz w:val="28"/>
            <w:szCs w:val="28"/>
          </w:rPr>
          <w:t xml:space="preserve">n increased rate of fishing mortality due to </w:t>
        </w:r>
      </w:ins>
      <w:ins w:id="678" w:author="DFO-MPO" w:date="2018-02-19T11:54:00Z">
        <w:r>
          <w:rPr>
            <w:sz w:val="28"/>
            <w:szCs w:val="28"/>
          </w:rPr>
          <w:t xml:space="preserve">allowable catches </w:t>
        </w:r>
      </w:ins>
      <w:ins w:id="679" w:author="DFO-MPO" w:date="2018-02-19T11:52:00Z">
        <w:r w:rsidR="00411B07" w:rsidRPr="00052F0C">
          <w:rPr>
            <w:sz w:val="28"/>
            <w:szCs w:val="28"/>
          </w:rPr>
          <w:t>not being reduced by a</w:t>
        </w:r>
      </w:ins>
      <w:ins w:id="680" w:author="DFO-MPO" w:date="2018-02-19T11:53:00Z">
        <w:r w:rsidR="00411B07" w:rsidRPr="00052F0C">
          <w:rPr>
            <w:sz w:val="28"/>
            <w:szCs w:val="28"/>
          </w:rPr>
          <w:t>n amount proportiona</w:t>
        </w:r>
      </w:ins>
      <w:ins w:id="681" w:author="DFO-MPO" w:date="2018-02-19T11:54:00Z">
        <w:r>
          <w:rPr>
            <w:sz w:val="28"/>
            <w:szCs w:val="28"/>
          </w:rPr>
          <w:t>te</w:t>
        </w:r>
      </w:ins>
      <w:ins w:id="682" w:author="DFO-MPO" w:date="2018-02-19T11:53:00Z">
        <w:r w:rsidR="00411B07" w:rsidRPr="00052F0C">
          <w:rPr>
            <w:sz w:val="28"/>
            <w:szCs w:val="28"/>
          </w:rPr>
          <w:t xml:space="preserve"> to the dec</w:t>
        </w:r>
      </w:ins>
      <w:ins w:id="683" w:author="DFO-MPO" w:date="2018-02-19T11:54:00Z">
        <w:r>
          <w:rPr>
            <w:sz w:val="28"/>
            <w:szCs w:val="28"/>
          </w:rPr>
          <w:t>line in capelin biomass following the collapse in 1991</w:t>
        </w:r>
      </w:ins>
    </w:p>
    <w:p w:rsidR="00F105E8" w:rsidRDefault="00F105E8" w:rsidP="00052F0C">
      <w:pPr>
        <w:pStyle w:val="ListParagraph"/>
        <w:numPr>
          <w:ilvl w:val="0"/>
          <w:numId w:val="2"/>
        </w:numPr>
        <w:rPr>
          <w:ins w:id="684" w:author="DFO-MPO" w:date="2018-02-19T11:55:00Z"/>
          <w:sz w:val="28"/>
          <w:szCs w:val="28"/>
        </w:rPr>
      </w:pPr>
      <w:ins w:id="685" w:author="DFO-MPO" w:date="2018-02-19T11:58:00Z">
        <w:r>
          <w:rPr>
            <w:sz w:val="28"/>
            <w:szCs w:val="28"/>
          </w:rPr>
          <w:t>Unchanged and/or i</w:t>
        </w:r>
      </w:ins>
      <w:ins w:id="686" w:author="DFO-MPO" w:date="2018-02-19T11:55:00Z">
        <w:r>
          <w:rPr>
            <w:sz w:val="28"/>
            <w:szCs w:val="28"/>
          </w:rPr>
          <w:t xml:space="preserve">ncreased predation </w:t>
        </w:r>
      </w:ins>
      <w:proofErr w:type="spellStart"/>
      <w:ins w:id="687" w:author="DFO-MPO" w:date="2018-02-19T11:58:00Z">
        <w:r>
          <w:rPr>
            <w:sz w:val="28"/>
            <w:szCs w:val="28"/>
          </w:rPr>
          <w:t>predation</w:t>
        </w:r>
        <w:proofErr w:type="spellEnd"/>
        <w:r>
          <w:rPr>
            <w:sz w:val="28"/>
            <w:szCs w:val="28"/>
          </w:rPr>
          <w:t xml:space="preserve"> pressure </w:t>
        </w:r>
      </w:ins>
      <w:ins w:id="688" w:author="DFO-MPO" w:date="2018-02-19T11:55:00Z">
        <w:r>
          <w:rPr>
            <w:sz w:val="28"/>
            <w:szCs w:val="28"/>
          </w:rPr>
          <w:t xml:space="preserve">from species that were either unaffected </w:t>
        </w:r>
      </w:ins>
      <w:ins w:id="689" w:author="DFO-MPO" w:date="2018-02-19T11:58:00Z">
        <w:r>
          <w:rPr>
            <w:sz w:val="28"/>
            <w:szCs w:val="28"/>
          </w:rPr>
          <w:t xml:space="preserve">by </w:t>
        </w:r>
      </w:ins>
      <w:ins w:id="690" w:author="DFO-MPO" w:date="2018-02-19T11:55:00Z">
        <w:r>
          <w:rPr>
            <w:sz w:val="28"/>
            <w:szCs w:val="28"/>
          </w:rPr>
          <w:t xml:space="preserve">or less affected by the factors </w:t>
        </w:r>
      </w:ins>
      <w:ins w:id="691" w:author="DFO-MPO" w:date="2018-02-19T11:58:00Z">
        <w:r>
          <w:rPr>
            <w:sz w:val="28"/>
            <w:szCs w:val="28"/>
          </w:rPr>
          <w:t xml:space="preserve">that </w:t>
        </w:r>
      </w:ins>
      <w:ins w:id="692" w:author="DFO-MPO" w:date="2018-02-19T11:55:00Z">
        <w:r>
          <w:rPr>
            <w:sz w:val="28"/>
            <w:szCs w:val="28"/>
          </w:rPr>
          <w:t>caus</w:t>
        </w:r>
      </w:ins>
      <w:ins w:id="693" w:author="DFO-MPO" w:date="2018-02-19T11:58:00Z">
        <w:r>
          <w:rPr>
            <w:sz w:val="28"/>
            <w:szCs w:val="28"/>
          </w:rPr>
          <w:t>ed</w:t>
        </w:r>
      </w:ins>
      <w:ins w:id="694" w:author="DFO-MPO" w:date="2018-02-19T11:55:00Z">
        <w:r>
          <w:rPr>
            <w:sz w:val="28"/>
            <w:szCs w:val="28"/>
          </w:rPr>
          <w:t xml:space="preserve"> a finfish collapse in 1990-91 and who subsequently recovered or expanded in biomass</w:t>
        </w:r>
      </w:ins>
    </w:p>
    <w:p w:rsidR="00F105E8" w:rsidRPr="00052F0C" w:rsidRDefault="00F105E8" w:rsidP="00052F0C">
      <w:pPr>
        <w:pStyle w:val="ListParagraph"/>
        <w:numPr>
          <w:ilvl w:val="0"/>
          <w:numId w:val="2"/>
        </w:numPr>
        <w:rPr>
          <w:ins w:id="695" w:author="DFO-MPO" w:date="2018-02-16T17:45:00Z"/>
          <w:sz w:val="28"/>
          <w:szCs w:val="28"/>
        </w:rPr>
      </w:pPr>
      <w:ins w:id="696" w:author="DFO-MPO" w:date="2018-02-19T11:56:00Z">
        <w:r>
          <w:rPr>
            <w:sz w:val="28"/>
            <w:szCs w:val="28"/>
          </w:rPr>
          <w:t>Increased competition for food from species that have similar prey preferences</w:t>
        </w:r>
      </w:ins>
    </w:p>
    <w:p w:rsidR="00251D05" w:rsidRDefault="00F105E8" w:rsidP="004A3CA0">
      <w:pPr>
        <w:rPr>
          <w:ins w:id="697" w:author="DFO-MPO" w:date="2018-02-19T12:01:00Z"/>
          <w:sz w:val="28"/>
          <w:szCs w:val="28"/>
        </w:rPr>
      </w:pPr>
      <w:ins w:id="698" w:author="DFO-MPO" w:date="2018-02-19T12:00:00Z">
        <w:r>
          <w:rPr>
            <w:sz w:val="28"/>
            <w:szCs w:val="28"/>
          </w:rPr>
          <w:t xml:space="preserve">For capelin </w:t>
        </w:r>
      </w:ins>
      <w:ins w:id="699" w:author="DFO-MPO" w:date="2018-02-19T12:01:00Z">
        <w:r>
          <w:rPr>
            <w:sz w:val="28"/>
            <w:szCs w:val="28"/>
          </w:rPr>
          <w:t xml:space="preserve">biomass </w:t>
        </w:r>
      </w:ins>
      <w:ins w:id="700" w:author="DFO-MPO" w:date="2018-02-19T12:00:00Z">
        <w:r>
          <w:rPr>
            <w:sz w:val="28"/>
            <w:szCs w:val="28"/>
          </w:rPr>
          <w:t xml:space="preserve">to return to </w:t>
        </w:r>
      </w:ins>
      <w:ins w:id="701" w:author="DFO-MPO" w:date="2018-02-19T12:01:00Z">
        <w:r>
          <w:rPr>
            <w:sz w:val="28"/>
            <w:szCs w:val="28"/>
          </w:rPr>
          <w:t xml:space="preserve">its </w:t>
        </w:r>
      </w:ins>
      <w:ins w:id="702" w:author="DFO-MPO" w:date="2018-02-19T12:02:00Z">
        <w:r>
          <w:rPr>
            <w:sz w:val="28"/>
            <w:szCs w:val="28"/>
          </w:rPr>
          <w:t xml:space="preserve">historic levels may require reductions </w:t>
        </w:r>
      </w:ins>
      <w:ins w:id="703" w:author="DFO-MPO" w:date="2018-02-19T12:03:00Z">
        <w:r>
          <w:rPr>
            <w:sz w:val="28"/>
            <w:szCs w:val="28"/>
          </w:rPr>
          <w:t xml:space="preserve">in </w:t>
        </w:r>
      </w:ins>
      <w:ins w:id="704" w:author="DFO-MPO" w:date="2018-02-19T12:02:00Z">
        <w:r>
          <w:rPr>
            <w:sz w:val="28"/>
            <w:szCs w:val="28"/>
          </w:rPr>
          <w:t xml:space="preserve">fishing or predation mortality and </w:t>
        </w:r>
      </w:ins>
      <w:ins w:id="705" w:author="DFO-MPO" w:date="2018-02-19T12:03:00Z">
        <w:r>
          <w:rPr>
            <w:sz w:val="28"/>
            <w:szCs w:val="28"/>
          </w:rPr>
          <w:t xml:space="preserve">improved ocean conditions. </w:t>
        </w:r>
      </w:ins>
    </w:p>
    <w:p w:rsidR="00F105E8" w:rsidRDefault="00F105E8" w:rsidP="004A3CA0">
      <w:pPr>
        <w:rPr>
          <w:ins w:id="706" w:author="DFO-MPO" w:date="2018-02-19T12:01:00Z"/>
          <w:sz w:val="28"/>
          <w:szCs w:val="28"/>
        </w:rPr>
      </w:pPr>
    </w:p>
    <w:p w:rsidR="004A3CA0" w:rsidRPr="007E194E" w:rsidRDefault="004A3CA0" w:rsidP="004A3CA0">
      <w:pPr>
        <w:rPr>
          <w:ins w:id="707" w:author="DFO-MPO" w:date="2018-02-16T17:18:00Z"/>
          <w:sz w:val="28"/>
          <w:szCs w:val="28"/>
        </w:rPr>
      </w:pPr>
      <w:proofErr w:type="gramStart"/>
      <w:ins w:id="708" w:author="DFO-MPO" w:date="2018-02-16T17:18:00Z">
        <w:r w:rsidRPr="007E194E">
          <w:rPr>
            <w:sz w:val="28"/>
            <w:szCs w:val="28"/>
          </w:rPr>
          <w:t>Table XX Mean index of total mortality by transition group for the periods 1983 to 1990, 2000 to 2005 and 2008 to 2015 with the exclusion of 2010 and 2011.</w:t>
        </w:r>
        <w:proofErr w:type="gramEnd"/>
        <w:r w:rsidRPr="007E194E">
          <w:rPr>
            <w:sz w:val="28"/>
            <w:szCs w:val="28"/>
          </w:rPr>
          <w:t xml:space="preserve"> </w:t>
        </w:r>
      </w:ins>
    </w:p>
    <w:tbl>
      <w:tblPr>
        <w:tblStyle w:val="TableGrid"/>
        <w:tblW w:w="0" w:type="auto"/>
        <w:tblLook w:val="04A0" w:firstRow="1" w:lastRow="0" w:firstColumn="1" w:lastColumn="0" w:noHBand="0" w:noVBand="1"/>
      </w:tblPr>
      <w:tblGrid>
        <w:gridCol w:w="2093"/>
        <w:gridCol w:w="1720"/>
        <w:gridCol w:w="1720"/>
        <w:gridCol w:w="2535"/>
      </w:tblGrid>
      <w:tr w:rsidR="004A3CA0" w:rsidRPr="004A3CA0" w:rsidTr="00437377">
        <w:trPr>
          <w:ins w:id="709" w:author="DFO-MPO" w:date="2018-02-16T17:18:00Z"/>
        </w:trPr>
        <w:tc>
          <w:tcPr>
            <w:tcW w:w="0" w:type="auto"/>
          </w:tcPr>
          <w:p w:rsidR="004A3CA0" w:rsidRPr="007E194E" w:rsidRDefault="004A3CA0" w:rsidP="00437377">
            <w:pPr>
              <w:rPr>
                <w:ins w:id="710" w:author="DFO-MPO" w:date="2018-02-16T17:18:00Z"/>
                <w:sz w:val="28"/>
                <w:szCs w:val="28"/>
              </w:rPr>
            </w:pPr>
            <w:ins w:id="711" w:author="DFO-MPO" w:date="2018-02-16T17:18:00Z">
              <w:r w:rsidRPr="007E194E">
                <w:rPr>
                  <w:sz w:val="28"/>
                  <w:szCs w:val="28"/>
                </w:rPr>
                <w:lastRenderedPageBreak/>
                <w:t>Transition group</w:t>
              </w:r>
            </w:ins>
          </w:p>
        </w:tc>
        <w:tc>
          <w:tcPr>
            <w:tcW w:w="0" w:type="auto"/>
          </w:tcPr>
          <w:p w:rsidR="004A3CA0" w:rsidRPr="007E194E" w:rsidRDefault="004A3CA0" w:rsidP="00437377">
            <w:pPr>
              <w:rPr>
                <w:ins w:id="712" w:author="DFO-MPO" w:date="2018-02-16T17:18:00Z"/>
                <w:sz w:val="28"/>
                <w:szCs w:val="28"/>
              </w:rPr>
            </w:pPr>
            <w:ins w:id="713" w:author="DFO-MPO" w:date="2018-02-16T17:18:00Z">
              <w:r w:rsidRPr="007E194E">
                <w:rPr>
                  <w:sz w:val="28"/>
                  <w:szCs w:val="28"/>
                </w:rPr>
                <w:t>1983 to 1990</w:t>
              </w:r>
            </w:ins>
          </w:p>
        </w:tc>
        <w:tc>
          <w:tcPr>
            <w:tcW w:w="0" w:type="auto"/>
          </w:tcPr>
          <w:p w:rsidR="004A3CA0" w:rsidRPr="007E194E" w:rsidRDefault="004A3CA0" w:rsidP="00437377">
            <w:pPr>
              <w:rPr>
                <w:ins w:id="714" w:author="DFO-MPO" w:date="2018-02-16T17:18:00Z"/>
                <w:sz w:val="28"/>
                <w:szCs w:val="28"/>
              </w:rPr>
            </w:pPr>
            <w:ins w:id="715" w:author="DFO-MPO" w:date="2018-02-16T17:18:00Z">
              <w:r w:rsidRPr="007E194E">
                <w:rPr>
                  <w:sz w:val="28"/>
                  <w:szCs w:val="28"/>
                </w:rPr>
                <w:t>2000 to 2005</w:t>
              </w:r>
            </w:ins>
          </w:p>
        </w:tc>
        <w:tc>
          <w:tcPr>
            <w:tcW w:w="0" w:type="auto"/>
          </w:tcPr>
          <w:p w:rsidR="004A3CA0" w:rsidRPr="007E194E" w:rsidRDefault="004A3CA0" w:rsidP="00437377">
            <w:pPr>
              <w:rPr>
                <w:ins w:id="716" w:author="DFO-MPO" w:date="2018-02-16T17:18:00Z"/>
                <w:sz w:val="28"/>
                <w:szCs w:val="28"/>
              </w:rPr>
            </w:pPr>
            <w:ins w:id="717" w:author="DFO-MPO" w:date="2018-02-16T17:18:00Z">
              <w:r w:rsidRPr="007E194E">
                <w:rPr>
                  <w:sz w:val="28"/>
                  <w:szCs w:val="28"/>
                </w:rPr>
                <w:t xml:space="preserve">2008 to 2015 </w:t>
              </w:r>
            </w:ins>
          </w:p>
          <w:p w:rsidR="004A3CA0" w:rsidRPr="007E194E" w:rsidRDefault="004A3CA0" w:rsidP="00437377">
            <w:pPr>
              <w:rPr>
                <w:ins w:id="718" w:author="DFO-MPO" w:date="2018-02-16T17:18:00Z"/>
                <w:sz w:val="28"/>
                <w:szCs w:val="28"/>
              </w:rPr>
            </w:pPr>
            <w:ins w:id="719" w:author="DFO-MPO" w:date="2018-02-16T17:18:00Z">
              <w:r w:rsidRPr="007E194E">
                <w:rPr>
                  <w:sz w:val="28"/>
                  <w:szCs w:val="28"/>
                </w:rPr>
                <w:t>excludes 2010, 2011</w:t>
              </w:r>
            </w:ins>
          </w:p>
        </w:tc>
      </w:tr>
      <w:tr w:rsidR="004A3CA0" w:rsidRPr="004A3CA0" w:rsidTr="00437377">
        <w:trPr>
          <w:ins w:id="720" w:author="DFO-MPO" w:date="2018-02-16T17:18:00Z"/>
        </w:trPr>
        <w:tc>
          <w:tcPr>
            <w:tcW w:w="0" w:type="auto"/>
          </w:tcPr>
          <w:p w:rsidR="004A3CA0" w:rsidRPr="004D69C7" w:rsidRDefault="004A3CA0" w:rsidP="00437377">
            <w:pPr>
              <w:rPr>
                <w:ins w:id="721" w:author="DFO-MPO" w:date="2018-02-16T17:18:00Z"/>
                <w:sz w:val="28"/>
                <w:szCs w:val="28"/>
              </w:rPr>
            </w:pPr>
            <w:ins w:id="722" w:author="DFO-MPO" w:date="2018-02-16T17:18:00Z">
              <w:r w:rsidRPr="004D69C7">
                <w:rPr>
                  <w:sz w:val="28"/>
                  <w:szCs w:val="28"/>
                </w:rPr>
                <w:t>Age 2 to 3</w:t>
              </w:r>
            </w:ins>
          </w:p>
        </w:tc>
        <w:tc>
          <w:tcPr>
            <w:tcW w:w="0" w:type="auto"/>
          </w:tcPr>
          <w:p w:rsidR="004A3CA0" w:rsidRPr="004D69C7" w:rsidRDefault="004A3CA0" w:rsidP="00437377">
            <w:pPr>
              <w:rPr>
                <w:ins w:id="723" w:author="DFO-MPO" w:date="2018-02-16T17:18:00Z"/>
                <w:sz w:val="28"/>
                <w:szCs w:val="28"/>
              </w:rPr>
            </w:pPr>
            <w:ins w:id="724" w:author="DFO-MPO" w:date="2018-02-16T17:18:00Z">
              <w:r w:rsidRPr="004D69C7">
                <w:rPr>
                  <w:sz w:val="28"/>
                  <w:szCs w:val="28"/>
                </w:rPr>
                <w:t>0.50</w:t>
              </w:r>
            </w:ins>
          </w:p>
        </w:tc>
        <w:tc>
          <w:tcPr>
            <w:tcW w:w="0" w:type="auto"/>
          </w:tcPr>
          <w:p w:rsidR="004A3CA0" w:rsidRPr="004D69C7" w:rsidRDefault="004A3CA0" w:rsidP="00437377">
            <w:pPr>
              <w:rPr>
                <w:ins w:id="725" w:author="DFO-MPO" w:date="2018-02-16T17:18:00Z"/>
                <w:sz w:val="28"/>
                <w:szCs w:val="28"/>
              </w:rPr>
            </w:pPr>
            <w:ins w:id="726" w:author="DFO-MPO" w:date="2018-02-16T17:18:00Z">
              <w:r w:rsidRPr="004D69C7">
                <w:rPr>
                  <w:sz w:val="28"/>
                  <w:szCs w:val="28"/>
                </w:rPr>
                <w:t>1.1</w:t>
              </w:r>
            </w:ins>
          </w:p>
        </w:tc>
        <w:tc>
          <w:tcPr>
            <w:tcW w:w="0" w:type="auto"/>
          </w:tcPr>
          <w:p w:rsidR="004A3CA0" w:rsidRPr="004D69C7" w:rsidRDefault="004A3CA0" w:rsidP="00437377">
            <w:pPr>
              <w:rPr>
                <w:ins w:id="727" w:author="DFO-MPO" w:date="2018-02-16T17:18:00Z"/>
                <w:sz w:val="28"/>
                <w:szCs w:val="28"/>
              </w:rPr>
            </w:pPr>
            <w:ins w:id="728" w:author="DFO-MPO" w:date="2018-02-16T17:18:00Z">
              <w:r w:rsidRPr="004D69C7">
                <w:rPr>
                  <w:sz w:val="28"/>
                  <w:szCs w:val="28"/>
                </w:rPr>
                <w:t>0.87</w:t>
              </w:r>
            </w:ins>
          </w:p>
        </w:tc>
      </w:tr>
      <w:tr w:rsidR="004A3CA0" w:rsidRPr="004A3CA0" w:rsidTr="00437377">
        <w:trPr>
          <w:ins w:id="729" w:author="DFO-MPO" w:date="2018-02-16T17:18:00Z"/>
        </w:trPr>
        <w:tc>
          <w:tcPr>
            <w:tcW w:w="0" w:type="auto"/>
          </w:tcPr>
          <w:p w:rsidR="004A3CA0" w:rsidRPr="004D69C7" w:rsidRDefault="004A3CA0" w:rsidP="00437377">
            <w:pPr>
              <w:rPr>
                <w:ins w:id="730" w:author="DFO-MPO" w:date="2018-02-16T17:18:00Z"/>
                <w:sz w:val="28"/>
                <w:szCs w:val="28"/>
              </w:rPr>
            </w:pPr>
            <w:ins w:id="731" w:author="DFO-MPO" w:date="2018-02-16T17:18:00Z">
              <w:r w:rsidRPr="004D69C7">
                <w:rPr>
                  <w:sz w:val="28"/>
                  <w:szCs w:val="28"/>
                </w:rPr>
                <w:t>Age 3 to 4</w:t>
              </w:r>
            </w:ins>
          </w:p>
        </w:tc>
        <w:tc>
          <w:tcPr>
            <w:tcW w:w="0" w:type="auto"/>
          </w:tcPr>
          <w:p w:rsidR="004A3CA0" w:rsidRPr="004D69C7" w:rsidRDefault="004A3CA0" w:rsidP="00437377">
            <w:pPr>
              <w:rPr>
                <w:ins w:id="732" w:author="DFO-MPO" w:date="2018-02-16T17:18:00Z"/>
                <w:sz w:val="28"/>
                <w:szCs w:val="28"/>
              </w:rPr>
            </w:pPr>
            <w:ins w:id="733" w:author="DFO-MPO" w:date="2018-02-16T17:18:00Z">
              <w:r w:rsidRPr="004D69C7">
                <w:rPr>
                  <w:sz w:val="28"/>
                  <w:szCs w:val="28"/>
                </w:rPr>
                <w:t>1.1</w:t>
              </w:r>
            </w:ins>
          </w:p>
        </w:tc>
        <w:tc>
          <w:tcPr>
            <w:tcW w:w="0" w:type="auto"/>
          </w:tcPr>
          <w:p w:rsidR="004A3CA0" w:rsidRPr="004D69C7" w:rsidRDefault="004A3CA0" w:rsidP="00437377">
            <w:pPr>
              <w:rPr>
                <w:ins w:id="734" w:author="DFO-MPO" w:date="2018-02-16T17:18:00Z"/>
                <w:sz w:val="28"/>
                <w:szCs w:val="28"/>
              </w:rPr>
            </w:pPr>
            <w:ins w:id="735" w:author="DFO-MPO" w:date="2018-02-16T17:18:00Z">
              <w:r w:rsidRPr="004D69C7">
                <w:rPr>
                  <w:sz w:val="28"/>
                  <w:szCs w:val="28"/>
                </w:rPr>
                <w:t>1.8</w:t>
              </w:r>
            </w:ins>
          </w:p>
        </w:tc>
        <w:tc>
          <w:tcPr>
            <w:tcW w:w="0" w:type="auto"/>
          </w:tcPr>
          <w:p w:rsidR="004A3CA0" w:rsidRPr="004D69C7" w:rsidRDefault="004A3CA0" w:rsidP="00437377">
            <w:pPr>
              <w:rPr>
                <w:ins w:id="736" w:author="DFO-MPO" w:date="2018-02-16T17:18:00Z"/>
                <w:sz w:val="28"/>
                <w:szCs w:val="28"/>
              </w:rPr>
            </w:pPr>
            <w:ins w:id="737" w:author="DFO-MPO" w:date="2018-02-16T17:18:00Z">
              <w:r w:rsidRPr="004D69C7">
                <w:rPr>
                  <w:sz w:val="28"/>
                  <w:szCs w:val="28"/>
                </w:rPr>
                <w:t>2.3</w:t>
              </w:r>
            </w:ins>
          </w:p>
        </w:tc>
      </w:tr>
      <w:tr w:rsidR="004A3CA0" w:rsidRPr="004A3CA0" w:rsidTr="00437377">
        <w:trPr>
          <w:ins w:id="738" w:author="DFO-MPO" w:date="2018-02-16T17:18:00Z"/>
        </w:trPr>
        <w:tc>
          <w:tcPr>
            <w:tcW w:w="0" w:type="auto"/>
          </w:tcPr>
          <w:p w:rsidR="004A3CA0" w:rsidRPr="004D69C7" w:rsidRDefault="004A3CA0" w:rsidP="00437377">
            <w:pPr>
              <w:rPr>
                <w:ins w:id="739" w:author="DFO-MPO" w:date="2018-02-16T17:18:00Z"/>
                <w:sz w:val="28"/>
                <w:szCs w:val="28"/>
              </w:rPr>
            </w:pPr>
            <w:ins w:id="740" w:author="DFO-MPO" w:date="2018-02-16T17:18:00Z">
              <w:r w:rsidRPr="004D69C7">
                <w:rPr>
                  <w:sz w:val="28"/>
                  <w:szCs w:val="28"/>
                </w:rPr>
                <w:t>Age 4 to 5</w:t>
              </w:r>
            </w:ins>
          </w:p>
        </w:tc>
        <w:tc>
          <w:tcPr>
            <w:tcW w:w="0" w:type="auto"/>
          </w:tcPr>
          <w:p w:rsidR="004A3CA0" w:rsidRPr="004D69C7" w:rsidRDefault="004A3CA0" w:rsidP="00437377">
            <w:pPr>
              <w:rPr>
                <w:ins w:id="741" w:author="DFO-MPO" w:date="2018-02-16T17:18:00Z"/>
                <w:sz w:val="28"/>
                <w:szCs w:val="28"/>
              </w:rPr>
            </w:pPr>
            <w:ins w:id="742" w:author="DFO-MPO" w:date="2018-02-16T17:18:00Z">
              <w:r w:rsidRPr="004D69C7">
                <w:rPr>
                  <w:sz w:val="28"/>
                  <w:szCs w:val="28"/>
                </w:rPr>
                <w:t>1.7</w:t>
              </w:r>
            </w:ins>
          </w:p>
        </w:tc>
        <w:tc>
          <w:tcPr>
            <w:tcW w:w="0" w:type="auto"/>
          </w:tcPr>
          <w:p w:rsidR="004A3CA0" w:rsidRPr="004D69C7" w:rsidRDefault="004A3CA0" w:rsidP="00437377">
            <w:pPr>
              <w:rPr>
                <w:ins w:id="743" w:author="DFO-MPO" w:date="2018-02-16T17:18:00Z"/>
                <w:sz w:val="28"/>
                <w:szCs w:val="28"/>
              </w:rPr>
            </w:pPr>
            <w:ins w:id="744" w:author="DFO-MPO" w:date="2018-02-16T17:18:00Z">
              <w:r w:rsidRPr="004D69C7">
                <w:rPr>
                  <w:sz w:val="28"/>
                  <w:szCs w:val="28"/>
                </w:rPr>
                <w:t>2.3</w:t>
              </w:r>
            </w:ins>
          </w:p>
        </w:tc>
        <w:tc>
          <w:tcPr>
            <w:tcW w:w="0" w:type="auto"/>
          </w:tcPr>
          <w:p w:rsidR="004A3CA0" w:rsidRPr="004D69C7" w:rsidRDefault="004A3CA0" w:rsidP="00437377">
            <w:pPr>
              <w:rPr>
                <w:ins w:id="745" w:author="DFO-MPO" w:date="2018-02-16T17:18:00Z"/>
                <w:sz w:val="28"/>
                <w:szCs w:val="28"/>
              </w:rPr>
            </w:pPr>
            <w:ins w:id="746" w:author="DFO-MPO" w:date="2018-02-16T17:18:00Z">
              <w:r w:rsidRPr="004D69C7">
                <w:rPr>
                  <w:sz w:val="28"/>
                  <w:szCs w:val="28"/>
                </w:rPr>
                <w:t>2.6</w:t>
              </w:r>
            </w:ins>
          </w:p>
        </w:tc>
      </w:tr>
      <w:tr w:rsidR="004A3CA0" w:rsidRPr="004A3CA0" w:rsidTr="00437377">
        <w:trPr>
          <w:ins w:id="747" w:author="DFO-MPO" w:date="2018-02-16T17:18:00Z"/>
        </w:trPr>
        <w:tc>
          <w:tcPr>
            <w:tcW w:w="0" w:type="auto"/>
          </w:tcPr>
          <w:p w:rsidR="004A3CA0" w:rsidRPr="004D69C7" w:rsidRDefault="004A3CA0" w:rsidP="00437377">
            <w:pPr>
              <w:rPr>
                <w:ins w:id="748" w:author="DFO-MPO" w:date="2018-02-16T17:18:00Z"/>
                <w:sz w:val="28"/>
                <w:szCs w:val="28"/>
              </w:rPr>
            </w:pPr>
            <w:ins w:id="749" w:author="DFO-MPO" w:date="2018-02-16T17:18:00Z">
              <w:r w:rsidRPr="004D69C7">
                <w:rPr>
                  <w:sz w:val="28"/>
                  <w:szCs w:val="28"/>
                </w:rPr>
                <w:t>Age 5 to 6</w:t>
              </w:r>
            </w:ins>
          </w:p>
        </w:tc>
        <w:tc>
          <w:tcPr>
            <w:tcW w:w="0" w:type="auto"/>
          </w:tcPr>
          <w:p w:rsidR="004A3CA0" w:rsidRPr="004D69C7" w:rsidRDefault="004A3CA0" w:rsidP="00437377">
            <w:pPr>
              <w:rPr>
                <w:ins w:id="750" w:author="DFO-MPO" w:date="2018-02-16T17:18:00Z"/>
                <w:sz w:val="28"/>
                <w:szCs w:val="28"/>
              </w:rPr>
            </w:pPr>
            <w:ins w:id="751" w:author="DFO-MPO" w:date="2018-02-16T17:18:00Z">
              <w:r w:rsidRPr="004D69C7">
                <w:rPr>
                  <w:sz w:val="28"/>
                  <w:szCs w:val="28"/>
                </w:rPr>
                <w:t>2.0</w:t>
              </w:r>
            </w:ins>
          </w:p>
        </w:tc>
        <w:tc>
          <w:tcPr>
            <w:tcW w:w="0" w:type="auto"/>
          </w:tcPr>
          <w:p w:rsidR="004A3CA0" w:rsidRPr="004D69C7" w:rsidRDefault="004A3CA0" w:rsidP="00437377">
            <w:pPr>
              <w:rPr>
                <w:ins w:id="752" w:author="DFO-MPO" w:date="2018-02-16T17:18:00Z"/>
                <w:sz w:val="28"/>
                <w:szCs w:val="28"/>
              </w:rPr>
            </w:pPr>
          </w:p>
        </w:tc>
        <w:tc>
          <w:tcPr>
            <w:tcW w:w="0" w:type="auto"/>
          </w:tcPr>
          <w:p w:rsidR="004A3CA0" w:rsidRPr="004D69C7" w:rsidRDefault="004A3CA0" w:rsidP="00437377">
            <w:pPr>
              <w:rPr>
                <w:ins w:id="753" w:author="DFO-MPO" w:date="2018-02-16T17:18:00Z"/>
                <w:sz w:val="28"/>
                <w:szCs w:val="28"/>
              </w:rPr>
            </w:pPr>
          </w:p>
        </w:tc>
      </w:tr>
    </w:tbl>
    <w:p w:rsidR="004A3CA0" w:rsidRPr="004D69C7" w:rsidRDefault="004A3CA0" w:rsidP="004A3CA0">
      <w:pPr>
        <w:rPr>
          <w:ins w:id="754" w:author="DFO-MPO" w:date="2018-02-16T17:18:00Z"/>
          <w:sz w:val="28"/>
          <w:szCs w:val="28"/>
        </w:rPr>
      </w:pPr>
    </w:p>
    <w:p w:rsidR="00782BA8" w:rsidRPr="004A3CA0" w:rsidRDefault="00782BA8">
      <w:pPr>
        <w:rPr>
          <w:sz w:val="28"/>
          <w:szCs w:val="28"/>
        </w:rPr>
      </w:pPr>
    </w:p>
    <w:p w:rsidR="000E5DAB" w:rsidRDefault="000E5DAB">
      <w:pPr>
        <w:rPr>
          <w:rFonts w:eastAsia="Times New Roman" w:cs="Arial"/>
          <w:b/>
          <w:bCs/>
          <w:i/>
          <w:iCs/>
          <w:sz w:val="28"/>
          <w:szCs w:val="28"/>
          <w:lang w:eastAsia="en-CA"/>
        </w:rPr>
      </w:pPr>
    </w:p>
    <w:p w:rsidR="000E5DAB" w:rsidRDefault="000E5DAB">
      <w:pPr>
        <w:rPr>
          <w:rFonts w:eastAsia="Times New Roman" w:cs="Arial"/>
          <w:b/>
          <w:bCs/>
          <w:i/>
          <w:iCs/>
          <w:sz w:val="28"/>
          <w:szCs w:val="28"/>
          <w:lang w:eastAsia="en-CA"/>
        </w:rPr>
      </w:pPr>
    </w:p>
    <w:p w:rsidR="00AE19B0" w:rsidRPr="00E138E2" w:rsidRDefault="00AE19B0" w:rsidP="00AE19B0">
      <w:pPr>
        <w:pStyle w:val="Heading2"/>
        <w:rPr>
          <w:rFonts w:asciiTheme="minorHAnsi" w:hAnsiTheme="minorHAnsi"/>
        </w:rPr>
      </w:pPr>
      <w:r w:rsidRPr="00E138E2">
        <w:rPr>
          <w:rFonts w:asciiTheme="minorHAnsi" w:hAnsiTheme="minorHAnsi"/>
        </w:rPr>
        <w:t>References</w:t>
      </w:r>
    </w:p>
    <w:p w:rsidR="00771E8F" w:rsidRPr="00771E8F" w:rsidRDefault="007F2561" w:rsidP="00771E8F">
      <w:pPr>
        <w:pStyle w:val="EndNoteBibliography"/>
        <w:spacing w:after="0"/>
        <w:ind w:left="720" w:hanging="720"/>
      </w:pPr>
      <w:r w:rsidRPr="00E138E2">
        <w:rPr>
          <w:rFonts w:asciiTheme="minorHAnsi" w:hAnsiTheme="minorHAnsi"/>
        </w:rPr>
        <w:fldChar w:fldCharType="begin"/>
      </w:r>
      <w:r w:rsidRPr="00E138E2">
        <w:rPr>
          <w:rFonts w:asciiTheme="minorHAnsi" w:hAnsiTheme="minorHAnsi"/>
        </w:rPr>
        <w:instrText xml:space="preserve"> ADDIN EN.REFLIST </w:instrText>
      </w:r>
      <w:r w:rsidRPr="00E138E2">
        <w:rPr>
          <w:rFonts w:asciiTheme="minorHAnsi" w:hAnsiTheme="minorHAnsi"/>
        </w:rPr>
        <w:fldChar w:fldCharType="separate"/>
      </w:r>
      <w:r w:rsidR="00771E8F" w:rsidRPr="00771E8F">
        <w:t>Alheit J, Roy C, Kifani S (2009) Decadal-scale variability in populations. In: Checkley D, Alheit J, Oozeki Y, Roy C (eds) Climate Change and Small Pelagic Fish. Cambridge University Press, Cambridge, UK</w:t>
      </w:r>
    </w:p>
    <w:p w:rsidR="00771E8F" w:rsidRDefault="00771E8F" w:rsidP="00771E8F">
      <w:pPr>
        <w:pStyle w:val="EndNoteBibliography"/>
        <w:spacing w:after="0"/>
        <w:ind w:left="720" w:hanging="720"/>
      </w:pPr>
      <w:r w:rsidRPr="00771E8F">
        <w:t>Buren AD, Koen-Alonso M, Pepin P, Mowbray F, Nakashima BS, Stenson GB, Ollerhead N, Montevecchi WA (2014) Bottom-up regulation of capelin, a keystone forage species. PLoS ONE 9:e87589</w:t>
      </w:r>
    </w:p>
    <w:p w:rsidR="001075C3" w:rsidRPr="00771E8F" w:rsidRDefault="001075C3" w:rsidP="001075C3">
      <w:pPr>
        <w:autoSpaceDE w:val="0"/>
        <w:autoSpaceDN w:val="0"/>
        <w:adjustRightInd w:val="0"/>
        <w:spacing w:after="0" w:line="240" w:lineRule="auto"/>
      </w:pPr>
      <w:r w:rsidRPr="001075C3">
        <w:rPr>
          <w:rFonts w:ascii="Times New Roman" w:hAnsi="Times New Roman" w:cs="Times New Roman"/>
          <w:sz w:val="17"/>
          <w:szCs w:val="17"/>
          <w:highlight w:val="yellow"/>
        </w:rPr>
        <w:t xml:space="preserve">CAMPBELJL. , S., </w:t>
      </w:r>
      <w:r w:rsidRPr="001075C3">
        <w:rPr>
          <w:rFonts w:ascii="Times New Roman" w:hAnsi="Times New Roman" w:cs="Times New Roman"/>
          <w:sz w:val="12"/>
          <w:szCs w:val="12"/>
          <w:highlight w:val="yellow"/>
        </w:rPr>
        <w:t xml:space="preserve">AND </w:t>
      </w:r>
      <w:r w:rsidRPr="001075C3">
        <w:rPr>
          <w:rFonts w:ascii="Times New Roman" w:hAnsi="Times New Roman" w:cs="Times New Roman"/>
          <w:sz w:val="17"/>
          <w:szCs w:val="17"/>
          <w:highlight w:val="yellow"/>
        </w:rPr>
        <w:t xml:space="preserve">G. H. WINTERS1. </w:t>
      </w:r>
      <w:ins w:id="755" w:author="DFO-MPO" w:date="2018-02-12T11:31:00Z">
        <w:r w:rsidR="00DE0CAA">
          <w:rPr>
            <w:rFonts w:ascii="Times New Roman" w:hAnsi="Times New Roman" w:cs="Times New Roman"/>
            <w:sz w:val="17"/>
            <w:szCs w:val="17"/>
            <w:highlight w:val="yellow"/>
          </w:rPr>
          <w:t>1</w:t>
        </w:r>
      </w:ins>
      <w:r w:rsidRPr="001075C3">
        <w:rPr>
          <w:rFonts w:ascii="Times New Roman" w:hAnsi="Times New Roman" w:cs="Times New Roman"/>
          <w:sz w:val="17"/>
          <w:szCs w:val="17"/>
          <w:highlight w:val="yellow"/>
        </w:rPr>
        <w:t>973. Some biological characteristics</w:t>
      </w:r>
      <w:r>
        <w:rPr>
          <w:rFonts w:ascii="Times New Roman" w:hAnsi="Times New Roman" w:cs="Times New Roman"/>
          <w:sz w:val="17"/>
          <w:szCs w:val="17"/>
          <w:highlight w:val="yellow"/>
        </w:rPr>
        <w:t xml:space="preserve"> </w:t>
      </w:r>
      <w:r w:rsidRPr="001075C3">
        <w:rPr>
          <w:rFonts w:ascii="Times New Roman" w:hAnsi="Times New Roman" w:cs="Times New Roman"/>
          <w:sz w:val="17"/>
          <w:szCs w:val="17"/>
          <w:highlight w:val="yellow"/>
        </w:rPr>
        <w:t xml:space="preserve">of capelin, </w:t>
      </w:r>
      <w:r w:rsidRPr="001075C3">
        <w:rPr>
          <w:rFonts w:ascii="Times New Roman" w:hAnsi="Times New Roman" w:cs="Times New Roman"/>
          <w:b/>
          <w:bCs/>
          <w:i/>
          <w:iCs/>
          <w:sz w:val="16"/>
          <w:szCs w:val="16"/>
          <w:highlight w:val="yellow"/>
        </w:rPr>
        <w:t xml:space="preserve">Mullotus vilkosus, </w:t>
      </w:r>
      <w:r w:rsidRPr="001075C3">
        <w:rPr>
          <w:rFonts w:ascii="Times New Roman" w:hAnsi="Times New Roman" w:cs="Times New Roman"/>
          <w:sz w:val="17"/>
          <w:szCs w:val="17"/>
          <w:highlight w:val="yellow"/>
        </w:rPr>
        <w:t>in the Newfoundland area. ICNAF Wedb.1973(III): 137-144.</w:t>
      </w:r>
    </w:p>
    <w:p w:rsidR="00771E8F" w:rsidRPr="00771E8F" w:rsidRDefault="00771E8F" w:rsidP="00771E8F">
      <w:pPr>
        <w:pStyle w:val="EndNoteBibliography"/>
        <w:spacing w:after="0"/>
        <w:ind w:left="720" w:hanging="720"/>
      </w:pPr>
      <w:r w:rsidRPr="00771E8F">
        <w:t>Carscadden JE, Frank KT, Leggett WC (2001) Ecosystem changes and the effects on capelin (</w:t>
      </w:r>
      <w:r w:rsidRPr="00771E8F">
        <w:rPr>
          <w:i/>
        </w:rPr>
        <w:t>Mallotus villosus</w:t>
      </w:r>
      <w:r w:rsidRPr="00771E8F">
        <w:t>), a major forage species. Canadian Journal of Fisheries and Aquatic Sciences 58:73-85</w:t>
      </w:r>
    </w:p>
    <w:p w:rsidR="00771E8F" w:rsidRPr="00771E8F" w:rsidRDefault="00771E8F" w:rsidP="00771E8F">
      <w:pPr>
        <w:pStyle w:val="EndNoteBibliography"/>
        <w:spacing w:after="0"/>
        <w:ind w:left="720" w:hanging="720"/>
      </w:pPr>
      <w:r w:rsidRPr="00771E8F">
        <w:t>Carscadden JE, Gjøsæter H, Vilhjálmsson H (2013) A comparison of recent changes in distribution of capelin (</w:t>
      </w:r>
      <w:r w:rsidRPr="00771E8F">
        <w:rPr>
          <w:i/>
        </w:rPr>
        <w:t>Mallotus villosus)</w:t>
      </w:r>
      <w:r w:rsidRPr="00771E8F">
        <w:t xml:space="preserve"> in the Barents Sea, around Iceland and in the Northwest Atlantic. Progress in Oceanography</w:t>
      </w:r>
    </w:p>
    <w:p w:rsidR="00771E8F" w:rsidRPr="00771E8F" w:rsidRDefault="00771E8F" w:rsidP="00771E8F">
      <w:pPr>
        <w:pStyle w:val="EndNoteBibliography"/>
        <w:spacing w:after="0"/>
        <w:ind w:left="720" w:hanging="720"/>
      </w:pPr>
      <w:r w:rsidRPr="00771E8F">
        <w:t>Carscadden JE, Nakashima BS (1997) Abundance and changes in distribution, biology and behavior of capelin in response to cooler water of the 1990s.  Forage fishes in marine ecosystems Proceedings of the International Symposium on the Role of Forage Fishes in Marine Ecosystems Alaska Sea Grant College Program Rep No AK-SG-97-01. University of Alaska Fairbanks, Fairbanks, Alaska</w:t>
      </w:r>
    </w:p>
    <w:p w:rsidR="00771E8F" w:rsidRPr="00771E8F" w:rsidRDefault="00771E8F" w:rsidP="00771E8F">
      <w:pPr>
        <w:pStyle w:val="EndNoteBibliography"/>
        <w:spacing w:after="0"/>
        <w:ind w:left="720" w:hanging="720"/>
      </w:pPr>
      <w:r w:rsidRPr="00771E8F">
        <w:t>Chavez FP, Ryan J, Lluch-Cota SE, Ñiquen MC (2003) From anchovies to sardines and back: multidecadal change in the Pacific Ocean. Science 299:217-221</w:t>
      </w:r>
    </w:p>
    <w:p w:rsidR="00771E8F" w:rsidRPr="00771E8F" w:rsidRDefault="00771E8F" w:rsidP="00771E8F">
      <w:pPr>
        <w:pStyle w:val="EndNoteBibliography"/>
        <w:spacing w:after="0"/>
        <w:ind w:left="720" w:hanging="720"/>
      </w:pPr>
      <w:r w:rsidRPr="00771E8F">
        <w:t>Dalley EL, Anderson JT, deYoung B (2002) Atmospheric forcing, larval drift, and recruitment of capelin ( Mallotus villosus ). ICES Journal of Marine Science 59:929-941</w:t>
      </w:r>
    </w:p>
    <w:p w:rsidR="00771E8F" w:rsidRPr="00771E8F" w:rsidRDefault="00771E8F" w:rsidP="00771E8F">
      <w:pPr>
        <w:pStyle w:val="EndNoteBibliography"/>
        <w:spacing w:after="0"/>
        <w:ind w:left="720" w:hanging="720"/>
      </w:pPr>
      <w:r w:rsidRPr="00771E8F">
        <w:t>DFO (1994) Report on the status of pelagic fishes (capelin off Newfoundland and in the Gulf of St. Lawrence, and herring off the East, Southeast and South coasts off Newfoundland). DFO Atlantic Fisheries Stock Status Report 1994/3</w:t>
      </w:r>
    </w:p>
    <w:p w:rsidR="00771E8F" w:rsidRPr="00771E8F" w:rsidRDefault="00771E8F" w:rsidP="00771E8F">
      <w:pPr>
        <w:pStyle w:val="EndNoteBibliography"/>
        <w:spacing w:after="0"/>
        <w:ind w:left="720" w:hanging="720"/>
      </w:pPr>
      <w:r w:rsidRPr="00771E8F">
        <w:t>DFO (2008) Assessment of capelin in SA2+Div. 3KL in 2008. DFO Canadian Science Advisory Secretariat Science Advisory Report 2008/054</w:t>
      </w:r>
    </w:p>
    <w:p w:rsidR="00771E8F" w:rsidRPr="00771E8F" w:rsidRDefault="00771E8F" w:rsidP="00771E8F">
      <w:pPr>
        <w:pStyle w:val="EndNoteBibliography"/>
        <w:spacing w:after="0"/>
        <w:ind w:left="720" w:hanging="720"/>
      </w:pPr>
      <w:r w:rsidRPr="00771E8F">
        <w:t>DFO (2010) Assessment of Capelin in SA 2 + Div. 3KL in 2010. DFO Canadian Science Advisory Secretariat Science Advisory Report 2010/090</w:t>
      </w:r>
    </w:p>
    <w:p w:rsidR="00771E8F" w:rsidRPr="00771E8F" w:rsidRDefault="00771E8F" w:rsidP="00771E8F">
      <w:pPr>
        <w:pStyle w:val="EndNoteBibliography"/>
        <w:spacing w:after="0"/>
        <w:ind w:left="720" w:hanging="720"/>
      </w:pPr>
      <w:r w:rsidRPr="00771E8F">
        <w:t>DFO (2013) Assessment of capelin in SA2 + Div. 3KL in 2013. DFO Canadian Science Advisory Secretariat Science Advisory Report 2013/11</w:t>
      </w:r>
    </w:p>
    <w:p w:rsidR="00771E8F" w:rsidRPr="00771E8F" w:rsidRDefault="00771E8F" w:rsidP="00771E8F">
      <w:pPr>
        <w:pStyle w:val="EndNoteBibliography"/>
        <w:spacing w:after="0"/>
        <w:ind w:left="720" w:hanging="720"/>
      </w:pPr>
      <w:r w:rsidRPr="00771E8F">
        <w:lastRenderedPageBreak/>
        <w:t>DFO (2015) Assessment of capelin in Subarea 2 and Divisions 3KL in 2015. DFO Canadian Science Advisory Secretariat Science Advisory Report 2015/036</w:t>
      </w:r>
    </w:p>
    <w:p w:rsidR="00771E8F" w:rsidRDefault="00771E8F" w:rsidP="00771E8F">
      <w:pPr>
        <w:pStyle w:val="EndNoteBibliography"/>
        <w:spacing w:after="0"/>
        <w:ind w:left="720" w:hanging="720"/>
      </w:pPr>
      <w:r w:rsidRPr="00771E8F">
        <w:t>Frank KT, Leggett WC (1981) Wind regulation of emergence times and early larval survival in capelin (</w:t>
      </w:r>
      <w:r w:rsidRPr="00771E8F">
        <w:rPr>
          <w:i/>
        </w:rPr>
        <w:t>Mallotus villosus</w:t>
      </w:r>
      <w:r w:rsidRPr="00771E8F">
        <w:t>). Canadian Journal of Fisheries and Aquatic Sciences 38:215-223</w:t>
      </w:r>
    </w:p>
    <w:p w:rsidR="00C27C24" w:rsidRPr="00771E8F" w:rsidRDefault="00C27C24" w:rsidP="00771E8F">
      <w:pPr>
        <w:pStyle w:val="EndNoteBibliography"/>
        <w:spacing w:after="0"/>
        <w:ind w:left="720" w:hanging="720"/>
      </w:pPr>
      <w:r w:rsidRPr="00C27C24">
        <w:rPr>
          <w:highlight w:val="yellow"/>
        </w:rPr>
        <w:t>Fisher JAD, Frank KT (2004) Abundance-distribution relationships and conservation of exploited marine fishes.  Mar Ecol ProgSer 279:201-213</w:t>
      </w:r>
      <w:r>
        <w:t xml:space="preserve"> </w:t>
      </w:r>
    </w:p>
    <w:p w:rsidR="00771E8F" w:rsidRPr="00771E8F" w:rsidRDefault="00771E8F" w:rsidP="00771E8F">
      <w:pPr>
        <w:pStyle w:val="EndNoteBibliography"/>
        <w:spacing w:after="0"/>
        <w:ind w:left="720" w:hanging="720"/>
      </w:pPr>
      <w:r w:rsidRPr="00771E8F">
        <w:t>Frank KT, Petrie B, Boyce D, Leggett WC (2016) Anomalous ecosystem dynamics following the apparent collapse of a keystone forage species. Marine Ecology Progress Series 553:185-202</w:t>
      </w:r>
    </w:p>
    <w:p w:rsidR="00771E8F" w:rsidRPr="00771E8F" w:rsidRDefault="00771E8F" w:rsidP="00771E8F">
      <w:pPr>
        <w:pStyle w:val="EndNoteBibliography"/>
        <w:spacing w:after="0"/>
        <w:ind w:left="720" w:hanging="720"/>
      </w:pPr>
      <w:r w:rsidRPr="00771E8F">
        <w:t>Gjøsæter H, Bogstad B, Tjelmeland S (2009) Ecosystem effects of the three capelin stock collapses in the Barents Sea. Marine Biology Research 5:40-53</w:t>
      </w:r>
    </w:p>
    <w:p w:rsidR="00771E8F" w:rsidRDefault="00771E8F" w:rsidP="00771E8F">
      <w:pPr>
        <w:pStyle w:val="EndNoteBibliography"/>
        <w:spacing w:after="0"/>
        <w:ind w:left="720" w:hanging="720"/>
      </w:pPr>
      <w:r w:rsidRPr="00771E8F">
        <w:t>Gomes MdC, Haedrich RL, Villagarcia MG (1995) Spatial and temporal changes in the groundfish assemblages on the north-east Newfoundland/Labrador Shelf, north-west Atlantic, 1978-1991. Fisheries Oceanography 4:85-101</w:t>
      </w:r>
    </w:p>
    <w:p w:rsidR="000F377B" w:rsidRPr="00771E8F" w:rsidRDefault="000F377B" w:rsidP="00771E8F">
      <w:pPr>
        <w:pStyle w:val="EndNoteBibliography"/>
        <w:spacing w:after="0"/>
        <w:ind w:left="720" w:hanging="720"/>
      </w:pPr>
      <w:r w:rsidRPr="000F377B">
        <w:rPr>
          <w:highlight w:val="yellow"/>
          <w:lang w:val="en-CA"/>
        </w:rPr>
        <w:t>Grégoire F, Girard L, Beaulieu J-L, Lussier J-F</w:t>
      </w:r>
      <w:r>
        <w:rPr>
          <w:highlight w:val="yellow"/>
          <w:lang w:val="en-CA"/>
        </w:rPr>
        <w:t xml:space="preserve">, </w:t>
      </w:r>
      <w:r w:rsidRPr="000F377B">
        <w:rPr>
          <w:highlight w:val="yellow"/>
          <w:lang w:val="en-CA"/>
        </w:rPr>
        <w:t xml:space="preserve">Bruneau, B. (2013) </w:t>
      </w:r>
      <w:r w:rsidRPr="000F377B">
        <w:rPr>
          <w:highlight w:val="yellow"/>
        </w:rPr>
        <w:t>Capelin (Mallotus villosus) in the Estuary and Gulf of St. Lawrence (NAFO Divisions 4RST) in 2012. DFO Can. Sci. Advis. Sec</w:t>
      </w:r>
      <w:r>
        <w:rPr>
          <w:highlight w:val="yellow"/>
        </w:rPr>
        <w:t>. Res. Doc. 2013/023</w:t>
      </w:r>
    </w:p>
    <w:p w:rsidR="00771E8F" w:rsidRPr="00771E8F" w:rsidRDefault="00771E8F" w:rsidP="00771E8F">
      <w:pPr>
        <w:pStyle w:val="EndNoteBibliography"/>
        <w:spacing w:after="0"/>
        <w:ind w:left="720" w:hanging="720"/>
      </w:pPr>
      <w:r w:rsidRPr="00771E8F">
        <w:t>Hammill MO, Stenson GB, Doniol-Valcroze T, Mosnier A (2011) Northwest Atlantic harp seals population trends, 1952-2012. DFO Canadian Science Advisory Secretariat Research Document 2011/099</w:t>
      </w:r>
    </w:p>
    <w:p w:rsidR="00771E8F" w:rsidRPr="00771E8F" w:rsidRDefault="00771E8F" w:rsidP="00771E8F">
      <w:pPr>
        <w:pStyle w:val="EndNoteBibliography"/>
        <w:spacing w:after="0"/>
        <w:ind w:left="720" w:hanging="720"/>
      </w:pPr>
      <w:r w:rsidRPr="00771E8F">
        <w:t xml:space="preserve">Hutchings JA, Myers RA (1994) What can be learned from the collapse of a renewable resource? Atlantic cod, </w:t>
      </w:r>
      <w:r w:rsidRPr="00771E8F">
        <w:rPr>
          <w:i/>
        </w:rPr>
        <w:t>Gadus morhua</w:t>
      </w:r>
      <w:r w:rsidRPr="00771E8F">
        <w:t>, of Newfoundland and Labrador. Canadian Journal of Fisheries and Aquatic Sciences 51:2126-2146</w:t>
      </w:r>
    </w:p>
    <w:p w:rsidR="00771E8F" w:rsidRDefault="00771E8F" w:rsidP="00771E8F">
      <w:pPr>
        <w:pStyle w:val="EndNoteBibliography"/>
        <w:spacing w:after="0"/>
        <w:ind w:left="720" w:hanging="720"/>
      </w:pPr>
      <w:r w:rsidRPr="00771E8F">
        <w:t>ICES (2017) Report of the North Western Working Group (NWWG). Copenhagen, Denmark</w:t>
      </w:r>
    </w:p>
    <w:p w:rsidR="00F1282F" w:rsidRDefault="00F1282F" w:rsidP="00F1282F">
      <w:pPr>
        <w:shd w:val="clear" w:color="auto" w:fill="FFFFFF"/>
        <w:spacing w:after="0" w:line="240" w:lineRule="auto"/>
        <w:rPr>
          <w:rFonts w:eastAsia="Times New Roman" w:cs="Arial"/>
          <w:lang w:eastAsia="en-CA"/>
        </w:rPr>
      </w:pPr>
      <w:r w:rsidRPr="00F1282F">
        <w:rPr>
          <w:rFonts w:eastAsia="Times New Roman" w:cs="Arial"/>
          <w:color w:val="333333"/>
          <w:highlight w:val="yellow"/>
          <w:lang w:eastAsia="en-CA"/>
        </w:rPr>
        <w:t xml:space="preserve">Ingvaldsen RB,  Gjøsæter H 2013 </w:t>
      </w:r>
      <w:hyperlink r:id="rId10" w:history="1">
        <w:r w:rsidRPr="00F1282F">
          <w:rPr>
            <w:rFonts w:eastAsia="Times New Roman" w:cs="Times New Roman"/>
            <w:color w:val="10147E"/>
            <w:highlight w:val="yellow"/>
            <w:lang w:eastAsia="en-CA"/>
          </w:rPr>
          <w:t>Responses in spatial distribution of Ba</w:t>
        </w:r>
        <w:r>
          <w:rPr>
            <w:rFonts w:eastAsia="Times New Roman" w:cs="Times New Roman"/>
            <w:color w:val="10147E"/>
            <w:highlight w:val="yellow"/>
            <w:lang w:eastAsia="en-CA"/>
          </w:rPr>
          <w:t xml:space="preserve">rents Sea capelin to changes in </w:t>
        </w:r>
        <w:r w:rsidRPr="00F1282F">
          <w:rPr>
            <w:rFonts w:eastAsia="Times New Roman" w:cs="Times New Roman"/>
            <w:color w:val="10147E"/>
            <w:highlight w:val="yellow"/>
            <w:lang w:eastAsia="en-CA"/>
          </w:rPr>
          <w:t>stock size, ocean temperature and ice cover</w:t>
        </w:r>
      </w:hyperlink>
      <w:r w:rsidRPr="00F1282F">
        <w:rPr>
          <w:rFonts w:eastAsia="Times New Roman" w:cs="Arial"/>
          <w:color w:val="333333"/>
          <w:highlight w:val="yellow"/>
          <w:lang w:eastAsia="en-CA"/>
        </w:rPr>
        <w:t xml:space="preserve"> </w:t>
      </w:r>
      <w:hyperlink r:id="rId11" w:history="1">
        <w:r w:rsidRPr="00F1282F">
          <w:rPr>
            <w:rFonts w:eastAsia="Times New Roman" w:cs="Arial"/>
            <w:color w:val="10147E"/>
            <w:highlight w:val="yellow"/>
            <w:lang w:eastAsia="en-CA"/>
          </w:rPr>
          <w:t>Marine Biology Research </w:t>
        </w:r>
      </w:hyperlink>
      <w:r w:rsidRPr="00F1282F">
        <w:rPr>
          <w:rFonts w:eastAsia="Times New Roman" w:cs="Arial"/>
          <w:highlight w:val="yellow"/>
          <w:lang w:eastAsia="en-CA"/>
        </w:rPr>
        <w:t>Vol. 9, Iss. 9, 2013</w:t>
      </w:r>
    </w:p>
    <w:p w:rsidR="00771E8F" w:rsidRDefault="00771E8F" w:rsidP="00771E8F">
      <w:pPr>
        <w:pStyle w:val="EndNoteBibliography"/>
        <w:spacing w:after="0"/>
        <w:ind w:left="720" w:hanging="720"/>
      </w:pPr>
      <w:r w:rsidRPr="00771E8F">
        <w:t>Jangaard PM (1974) The capelin (</w:t>
      </w:r>
      <w:r w:rsidRPr="00771E8F">
        <w:rPr>
          <w:i/>
        </w:rPr>
        <w:t>Mallotus villosus</w:t>
      </w:r>
      <w:r w:rsidRPr="00771E8F">
        <w:t>): biology, distribution, exploitation, utilization, and composition. Bulletin of the Fisheries Research Board of Canada 186:1-70</w:t>
      </w:r>
    </w:p>
    <w:p w:rsidR="000605CD" w:rsidRPr="00771E8F" w:rsidRDefault="000605CD" w:rsidP="00771E8F">
      <w:pPr>
        <w:pStyle w:val="EndNoteBibliography"/>
        <w:spacing w:after="0"/>
        <w:ind w:left="720" w:hanging="720"/>
      </w:pPr>
      <w:r w:rsidRPr="000605CD">
        <w:rPr>
          <w:rFonts w:ascii="Arial" w:hAnsi="Arial" w:cs="Arial"/>
          <w:color w:val="303030"/>
          <w:sz w:val="20"/>
          <w:szCs w:val="20"/>
          <w:highlight w:val="yellow"/>
          <w:shd w:val="clear" w:color="auto" w:fill="FFFFFF"/>
        </w:rPr>
        <w:t>Kenchington, E. L., Nakashima, B. S., Taggart, C. T., &amp; Hamilton, L. C. (2015). Genetic Structure of Capelin (</w:t>
      </w:r>
      <w:r w:rsidRPr="000605CD">
        <w:rPr>
          <w:rFonts w:ascii="Arial" w:hAnsi="Arial" w:cs="Arial"/>
          <w:i/>
          <w:iCs/>
          <w:color w:val="303030"/>
          <w:sz w:val="20"/>
          <w:szCs w:val="20"/>
          <w:highlight w:val="yellow"/>
          <w:shd w:val="clear" w:color="auto" w:fill="FFFFFF"/>
        </w:rPr>
        <w:t>Mallotus villosus</w:t>
      </w:r>
      <w:r w:rsidRPr="000605CD">
        <w:rPr>
          <w:rFonts w:ascii="Arial" w:hAnsi="Arial" w:cs="Arial"/>
          <w:color w:val="303030"/>
          <w:sz w:val="20"/>
          <w:szCs w:val="20"/>
          <w:highlight w:val="yellow"/>
          <w:shd w:val="clear" w:color="auto" w:fill="FFFFFF"/>
        </w:rPr>
        <w:t>) in the Northwest Atlantic Ocean. </w:t>
      </w:r>
      <w:r w:rsidRPr="000605CD">
        <w:rPr>
          <w:rFonts w:ascii="Arial" w:hAnsi="Arial" w:cs="Arial"/>
          <w:i/>
          <w:iCs/>
          <w:color w:val="303030"/>
          <w:sz w:val="20"/>
          <w:szCs w:val="20"/>
          <w:highlight w:val="yellow"/>
          <w:shd w:val="clear" w:color="auto" w:fill="FFFFFF"/>
        </w:rPr>
        <w:t>PLoS ONE</w:t>
      </w:r>
      <w:r w:rsidRPr="000605CD">
        <w:rPr>
          <w:rFonts w:ascii="Arial" w:hAnsi="Arial" w:cs="Arial"/>
          <w:color w:val="303030"/>
          <w:sz w:val="20"/>
          <w:szCs w:val="20"/>
          <w:highlight w:val="yellow"/>
          <w:shd w:val="clear" w:color="auto" w:fill="FFFFFF"/>
        </w:rPr>
        <w:t>, </w:t>
      </w:r>
      <w:r w:rsidRPr="000605CD">
        <w:rPr>
          <w:rFonts w:ascii="Arial" w:hAnsi="Arial" w:cs="Arial"/>
          <w:i/>
          <w:iCs/>
          <w:color w:val="303030"/>
          <w:sz w:val="20"/>
          <w:szCs w:val="20"/>
          <w:highlight w:val="yellow"/>
          <w:shd w:val="clear" w:color="auto" w:fill="FFFFFF"/>
        </w:rPr>
        <w:t>10</w:t>
      </w:r>
      <w:r w:rsidRPr="000605CD">
        <w:rPr>
          <w:rFonts w:ascii="Arial" w:hAnsi="Arial" w:cs="Arial"/>
          <w:color w:val="303030"/>
          <w:sz w:val="20"/>
          <w:szCs w:val="20"/>
          <w:highlight w:val="yellow"/>
          <w:shd w:val="clear" w:color="auto" w:fill="FFFFFF"/>
        </w:rPr>
        <w:t>(3), e0122315. http://doi.org/10.1371/journal.pone.0122315</w:t>
      </w:r>
    </w:p>
    <w:p w:rsidR="00771E8F" w:rsidRPr="00771E8F" w:rsidRDefault="00771E8F" w:rsidP="00771E8F">
      <w:pPr>
        <w:pStyle w:val="EndNoteBibliography"/>
        <w:spacing w:after="0"/>
        <w:ind w:left="720" w:hanging="720"/>
      </w:pPr>
      <w:r w:rsidRPr="00771E8F">
        <w:t xml:space="preserve">Koen-Alonso M, Pepin P, Mowbray F (2010) Exploring the role of environmental and anthropogenic drivers in the trajectories of core fish species of the Newfoundland-Labrador marine community. </w:t>
      </w:r>
    </w:p>
    <w:p w:rsidR="00771E8F" w:rsidRPr="00771E8F" w:rsidRDefault="00771E8F" w:rsidP="00771E8F">
      <w:pPr>
        <w:pStyle w:val="EndNoteBibliography"/>
        <w:spacing w:after="0"/>
        <w:ind w:left="720" w:hanging="720"/>
      </w:pPr>
      <w:r w:rsidRPr="00771E8F">
        <w:t>Leggett WC, Frank KT, Carscadden JE (1984) Meteorological and hydrographic regulation of year-class strength in capelin (</w:t>
      </w:r>
      <w:r w:rsidRPr="00771E8F">
        <w:rPr>
          <w:i/>
        </w:rPr>
        <w:t>Mallotus villosus</w:t>
      </w:r>
      <w:r w:rsidRPr="00771E8F">
        <w:t>). Canadian Journal of Fisheries and Aquatic Sciences 41:1193-1201</w:t>
      </w:r>
    </w:p>
    <w:p w:rsidR="00771E8F" w:rsidRDefault="00771E8F" w:rsidP="00771E8F">
      <w:pPr>
        <w:pStyle w:val="EndNoteBibliography"/>
        <w:spacing w:after="0"/>
        <w:ind w:left="720" w:hanging="720"/>
      </w:pPr>
      <w:r w:rsidRPr="00771E8F">
        <w:t>Lilly GR, Parsons DG, Kulka DW (2000) Was the increase in shrimp biomass on the northeast Newfoundland shelf a consequence of a release in predation pressure from cod? Journal of Northwest Atlantic Fishery Science 27:45-61</w:t>
      </w:r>
    </w:p>
    <w:p w:rsidR="00A046D7" w:rsidRPr="00A046D7" w:rsidRDefault="00A046D7" w:rsidP="00A046D7">
      <w:pPr>
        <w:pStyle w:val="Heading3"/>
        <w:shd w:val="clear" w:color="auto" w:fill="F2F2F2"/>
        <w:spacing w:before="0" w:after="150"/>
        <w:textAlignment w:val="baseline"/>
        <w:rPr>
          <w:rFonts w:asciiTheme="minorHAnsi" w:hAnsiTheme="minorHAnsi"/>
        </w:rPr>
      </w:pPr>
      <w:r>
        <w:rPr>
          <w:rFonts w:asciiTheme="minorHAnsi" w:hAnsiTheme="minorHAnsi"/>
          <w:highlight w:val="yellow"/>
        </w:rPr>
        <w:t>McQuinn I (2009</w:t>
      </w:r>
      <w:r w:rsidRPr="00A046D7">
        <w:rPr>
          <w:rFonts w:asciiTheme="minorHAnsi" w:hAnsiTheme="minorHAnsi"/>
          <w:highlight w:val="yellow"/>
        </w:rPr>
        <w:t xml:space="preserve">) </w:t>
      </w:r>
      <w:r w:rsidRPr="00A046D7">
        <w:rPr>
          <w:rFonts w:asciiTheme="minorHAnsi" w:eastAsia="Times New Roman" w:hAnsiTheme="minorHAnsi" w:cs="Arial"/>
          <w:color w:val="333333"/>
          <w:highlight w:val="yellow"/>
          <w:lang w:eastAsia="en-CA"/>
        </w:rPr>
        <w:t xml:space="preserve">Pelagic fish outburst or suprabenthic habitat occupation: legacy of the Atlantic cod (Gadus morhua) collapse in eastern Canada </w:t>
      </w:r>
      <w:r w:rsidRPr="00A046D7">
        <w:rPr>
          <w:rFonts w:asciiTheme="minorHAnsi" w:hAnsiTheme="minorHAnsi" w:cs="Arial"/>
          <w:i/>
          <w:iCs/>
          <w:color w:val="333333"/>
          <w:highlight w:val="yellow"/>
          <w:bdr w:val="none" w:sz="0" w:space="0" w:color="auto" w:frame="1"/>
          <w:shd w:val="clear" w:color="auto" w:fill="F2F2F2"/>
        </w:rPr>
        <w:t>Can J Fish Aquat Sci</w:t>
      </w:r>
      <w:r w:rsidRPr="00A046D7">
        <w:rPr>
          <w:rFonts w:asciiTheme="minorHAnsi" w:hAnsiTheme="minorHAnsi" w:cs="Arial"/>
          <w:color w:val="333333"/>
          <w:highlight w:val="yellow"/>
          <w:shd w:val="clear" w:color="auto" w:fill="F2F2F2"/>
        </w:rPr>
        <w:t xml:space="preserve"> 66:2256-262,</w:t>
      </w:r>
      <w:hyperlink r:id="rId12" w:history="1">
        <w:r w:rsidRPr="00A046D7">
          <w:rPr>
            <w:rFonts w:asciiTheme="minorHAnsi" w:hAnsiTheme="minorHAnsi" w:cs="Arial"/>
            <w:color w:val="333333"/>
            <w:highlight w:val="yellow"/>
            <w:u w:val="single"/>
            <w:bdr w:val="none" w:sz="0" w:space="0" w:color="auto" w:frame="1"/>
            <w:shd w:val="clear" w:color="auto" w:fill="F2F2F2"/>
          </w:rPr>
          <w:t>https://doi.org/10.1139/F09-143</w:t>
        </w:r>
      </w:hyperlink>
    </w:p>
    <w:p w:rsidR="00771E8F" w:rsidRPr="00771E8F" w:rsidRDefault="00771E8F" w:rsidP="00771E8F">
      <w:pPr>
        <w:pStyle w:val="EndNoteBibliography"/>
        <w:spacing w:after="0"/>
        <w:ind w:left="720" w:hanging="720"/>
      </w:pPr>
      <w:r w:rsidRPr="00771E8F">
        <w:t>Miller DS (1994) Results from an acoustic survey for capelin (</w:t>
      </w:r>
      <w:r w:rsidRPr="00771E8F">
        <w:rPr>
          <w:i/>
        </w:rPr>
        <w:t>Mallotus villosus</w:t>
      </w:r>
      <w:r w:rsidRPr="00771E8F">
        <w:t>) in NAFO Divisions 2J3KL in the autumn of 1993.  Capelin in SA2 + Div 3KL DFO Atlantic Fisheries Research Document 94/18</w:t>
      </w:r>
    </w:p>
    <w:p w:rsidR="00771E8F" w:rsidRPr="00771E8F" w:rsidRDefault="00771E8F" w:rsidP="00771E8F">
      <w:pPr>
        <w:pStyle w:val="EndNoteBibliography"/>
        <w:spacing w:after="0"/>
        <w:ind w:left="720" w:hanging="720"/>
      </w:pPr>
      <w:r w:rsidRPr="00771E8F">
        <w:t>Miller DS (1997) Results from an acoustic survey for capelin (</w:t>
      </w:r>
      <w:r w:rsidRPr="00771E8F">
        <w:rPr>
          <w:i/>
        </w:rPr>
        <w:t>Mallotus villosus</w:t>
      </w:r>
      <w:r w:rsidRPr="00771E8F">
        <w:t>) in NAFO Divisions 3KL in the spring of 1996.  Capelin in SA2 + Div 3KL DFO Atlantic Fisheries Research Document 97/29</w:t>
      </w:r>
    </w:p>
    <w:p w:rsidR="009772D1" w:rsidRPr="009772D1" w:rsidRDefault="009772D1" w:rsidP="009772D1">
      <w:pPr>
        <w:autoSpaceDE w:val="0"/>
        <w:autoSpaceDN w:val="0"/>
        <w:adjustRightInd w:val="0"/>
        <w:spacing w:after="0" w:line="240" w:lineRule="auto"/>
        <w:rPr>
          <w:rFonts w:ascii="Times New Roman" w:hAnsi="Times New Roman" w:cs="Times New Roman"/>
          <w:sz w:val="17"/>
          <w:szCs w:val="17"/>
          <w:highlight w:val="yellow"/>
        </w:rPr>
      </w:pPr>
      <w:r w:rsidRPr="009772D1">
        <w:rPr>
          <w:rFonts w:ascii="Times New Roman" w:hAnsi="Times New Roman" w:cs="Times New Roman"/>
          <w:sz w:val="17"/>
          <w:szCs w:val="17"/>
          <w:highlight w:val="yellow"/>
        </w:rPr>
        <w:t xml:space="preserve">MISRAR, . </w:t>
      </w:r>
      <w:r w:rsidRPr="009772D1">
        <w:rPr>
          <w:rFonts w:ascii="Times New Roman" w:hAnsi="Times New Roman" w:cs="Times New Roman"/>
          <w:b/>
          <w:bCs/>
          <w:sz w:val="17"/>
          <w:szCs w:val="17"/>
          <w:highlight w:val="yellow"/>
        </w:rPr>
        <w:t xml:space="preserve">K., </w:t>
      </w:r>
      <w:r w:rsidRPr="009772D1">
        <w:rPr>
          <w:rFonts w:ascii="Times New Roman" w:hAnsi="Times New Roman" w:cs="Times New Roman"/>
          <w:sz w:val="13"/>
          <w:szCs w:val="13"/>
          <w:highlight w:val="yellow"/>
        </w:rPr>
        <w:t xml:space="preserve">AND </w:t>
      </w:r>
      <w:r w:rsidRPr="009772D1">
        <w:rPr>
          <w:rFonts w:ascii="Times New Roman" w:hAnsi="Times New Roman" w:cs="Times New Roman"/>
          <w:sz w:val="17"/>
          <w:szCs w:val="17"/>
          <w:highlight w:val="yellow"/>
        </w:rPr>
        <w:t xml:space="preserve">J. </w:t>
      </w:r>
      <w:r w:rsidRPr="009772D1">
        <w:rPr>
          <w:rFonts w:ascii="Times New Roman" w:hAnsi="Times New Roman" w:cs="Times New Roman"/>
          <w:b/>
          <w:bCs/>
          <w:sz w:val="17"/>
          <w:szCs w:val="17"/>
          <w:highlight w:val="yellow"/>
        </w:rPr>
        <w:t xml:space="preserve">E. </w:t>
      </w:r>
      <w:r w:rsidRPr="009772D1">
        <w:rPr>
          <w:rFonts w:ascii="Times New Roman" w:hAnsi="Times New Roman" w:cs="Times New Roman"/>
          <w:sz w:val="17"/>
          <w:szCs w:val="17"/>
          <w:highlight w:val="yellow"/>
        </w:rPr>
        <w:t>CARSCADDE1N98. 4. Stock discrimination of capeiin</w:t>
      </w:r>
    </w:p>
    <w:p w:rsidR="009772D1" w:rsidRPr="009772D1" w:rsidRDefault="009772D1" w:rsidP="009772D1">
      <w:pPr>
        <w:autoSpaceDE w:val="0"/>
        <w:autoSpaceDN w:val="0"/>
        <w:adjustRightInd w:val="0"/>
        <w:spacing w:after="0" w:line="240" w:lineRule="auto"/>
        <w:rPr>
          <w:rFonts w:ascii="Times New Roman" w:hAnsi="Times New Roman" w:cs="Times New Roman"/>
          <w:sz w:val="17"/>
          <w:szCs w:val="17"/>
          <w:highlight w:val="yellow"/>
        </w:rPr>
      </w:pPr>
      <w:r w:rsidRPr="009772D1">
        <w:rPr>
          <w:rFonts w:ascii="Times New Roman" w:hAnsi="Times New Roman" w:cs="Times New Roman"/>
          <w:b/>
          <w:bCs/>
          <w:i/>
          <w:iCs/>
          <w:sz w:val="16"/>
          <w:szCs w:val="16"/>
          <w:highlight w:val="yellow"/>
        </w:rPr>
        <w:t xml:space="preserve">(Mallotus villosus) </w:t>
      </w:r>
      <w:r w:rsidRPr="009772D1">
        <w:rPr>
          <w:rFonts w:ascii="Times New Roman" w:hAnsi="Times New Roman" w:cs="Times New Roman"/>
          <w:b/>
          <w:bCs/>
          <w:sz w:val="12"/>
          <w:szCs w:val="12"/>
          <w:highlight w:val="yellow"/>
        </w:rPr>
        <w:t xml:space="preserve">iit </w:t>
      </w:r>
      <w:r w:rsidRPr="009772D1">
        <w:rPr>
          <w:rFonts w:ascii="Times New Roman" w:hAnsi="Times New Roman" w:cs="Times New Roman"/>
          <w:sz w:val="17"/>
          <w:szCs w:val="17"/>
          <w:highlight w:val="yellow"/>
        </w:rPr>
        <w:t>the Northwest Atlantic. J. Northwest Atl. Fish. Sci.</w:t>
      </w:r>
    </w:p>
    <w:p w:rsidR="009772D1" w:rsidRDefault="009772D1" w:rsidP="009772D1">
      <w:pPr>
        <w:pStyle w:val="EndNoteBibliography"/>
        <w:spacing w:after="0"/>
        <w:ind w:left="720" w:hanging="720"/>
      </w:pPr>
      <w:r w:rsidRPr="009772D1">
        <w:rPr>
          <w:rFonts w:ascii="Times New Roman" w:hAnsi="Times New Roman" w:cs="Times New Roman"/>
          <w:sz w:val="17"/>
          <w:szCs w:val="17"/>
          <w:highlight w:val="yellow"/>
        </w:rPr>
        <w:t>5: 199-205.</w:t>
      </w:r>
    </w:p>
    <w:p w:rsidR="00771E8F" w:rsidRDefault="00771E8F" w:rsidP="00771E8F">
      <w:pPr>
        <w:pStyle w:val="EndNoteBibliography"/>
        <w:spacing w:after="0"/>
        <w:ind w:left="720" w:hanging="720"/>
      </w:pPr>
      <w:r w:rsidRPr="00771E8F">
        <w:lastRenderedPageBreak/>
        <w:t>Murphy HM, Pepin P, Robert D (2018) Re-visiting the drivers of capelin recruitment in Newfoundland since 1991. Fisheries Research 200:1-10</w:t>
      </w:r>
    </w:p>
    <w:p w:rsidR="009772D1" w:rsidRPr="009772D1" w:rsidRDefault="009772D1" w:rsidP="009772D1">
      <w:pPr>
        <w:autoSpaceDE w:val="0"/>
        <w:autoSpaceDN w:val="0"/>
        <w:adjustRightInd w:val="0"/>
        <w:spacing w:after="0" w:line="240" w:lineRule="auto"/>
        <w:rPr>
          <w:rFonts w:ascii="Times New Roman" w:hAnsi="Times New Roman" w:cs="Times New Roman"/>
          <w:highlight w:val="yellow"/>
        </w:rPr>
      </w:pPr>
      <w:r w:rsidRPr="009772D1">
        <w:rPr>
          <w:rFonts w:ascii="Arial" w:hAnsi="Arial" w:cs="Arial"/>
          <w:sz w:val="17"/>
          <w:szCs w:val="17"/>
          <w:highlight w:val="yellow"/>
        </w:rPr>
        <w:t xml:space="preserve">Nakashima, </w:t>
      </w:r>
      <w:r w:rsidRPr="009772D1">
        <w:rPr>
          <w:rFonts w:ascii="Arial" w:hAnsi="Arial" w:cs="Arial"/>
          <w:sz w:val="18"/>
          <w:szCs w:val="18"/>
          <w:highlight w:val="yellow"/>
        </w:rPr>
        <w:t xml:space="preserve">5. S. 1992. </w:t>
      </w:r>
      <w:r w:rsidRPr="009772D1">
        <w:rPr>
          <w:rFonts w:ascii="Arial" w:hAnsi="Arial" w:cs="Arial"/>
          <w:sz w:val="17"/>
          <w:szCs w:val="17"/>
          <w:highlight w:val="yellow"/>
        </w:rPr>
        <w:t xml:space="preserve">Patterns </w:t>
      </w:r>
      <w:r w:rsidRPr="009772D1">
        <w:rPr>
          <w:rFonts w:ascii="Courier" w:hAnsi="Courier" w:cs="Courier"/>
          <w:b/>
          <w:bCs/>
          <w:sz w:val="21"/>
          <w:szCs w:val="21"/>
          <w:highlight w:val="yellow"/>
        </w:rPr>
        <w:t xml:space="preserve">iw </w:t>
      </w:r>
      <w:r w:rsidRPr="009772D1">
        <w:rPr>
          <w:rFonts w:ascii="Arial" w:hAnsi="Arial" w:cs="Arial"/>
          <w:sz w:val="17"/>
          <w:szCs w:val="17"/>
          <w:highlight w:val="yellow"/>
        </w:rPr>
        <w:t xml:space="preserve">coastal migration and stock structure of capelin (Mallotus villosus). Can. </w:t>
      </w:r>
      <w:r w:rsidRPr="009772D1">
        <w:rPr>
          <w:rFonts w:ascii="Times New Roman" w:hAnsi="Times New Roman" w:cs="Times New Roman"/>
          <w:highlight w:val="yellow"/>
        </w:rPr>
        <w:t>1.</w:t>
      </w:r>
    </w:p>
    <w:p w:rsidR="009772D1" w:rsidRPr="00771E8F" w:rsidRDefault="009772D1" w:rsidP="009772D1">
      <w:pPr>
        <w:pStyle w:val="EndNoteBibliography"/>
        <w:spacing w:after="0"/>
        <w:ind w:left="720" w:hanging="720"/>
      </w:pPr>
      <w:r w:rsidRPr="009772D1">
        <w:rPr>
          <w:rFonts w:ascii="Arial" w:hAnsi="Arial" w:cs="Arial"/>
          <w:sz w:val="17"/>
          <w:szCs w:val="17"/>
          <w:highlight w:val="yellow"/>
        </w:rPr>
        <w:t xml:space="preserve">Fish. Aquat. Sci. 49: </w:t>
      </w:r>
      <w:r w:rsidRPr="009772D1">
        <w:rPr>
          <w:rFonts w:ascii="Times New Roman" w:hAnsi="Times New Roman" w:cs="Times New Roman"/>
          <w:b/>
          <w:bCs/>
          <w:sz w:val="19"/>
          <w:szCs w:val="19"/>
          <w:highlight w:val="yellow"/>
        </w:rPr>
        <w:t>2423-2429.</w:t>
      </w:r>
    </w:p>
    <w:p w:rsidR="00771E8F" w:rsidRDefault="00771E8F" w:rsidP="00771E8F">
      <w:pPr>
        <w:pStyle w:val="EndNoteBibliography"/>
        <w:spacing w:after="0"/>
        <w:ind w:left="720" w:hanging="720"/>
      </w:pPr>
      <w:r w:rsidRPr="00771E8F">
        <w:t>Nakashima BS, Wheeler JP (2002) Capelin (</w:t>
      </w:r>
      <w:r w:rsidRPr="00771E8F">
        <w:rPr>
          <w:i/>
        </w:rPr>
        <w:t>Mallotus villosus</w:t>
      </w:r>
      <w:r w:rsidRPr="00771E8F">
        <w:t>) spawning behaviour in Newfoundland waters - the interaction between beach and demersal spawning. ICES Journal of Marine Science 59:909-916</w:t>
      </w:r>
    </w:p>
    <w:p w:rsidR="00771E8F" w:rsidRPr="00771E8F" w:rsidRDefault="00771E8F" w:rsidP="00771E8F">
      <w:pPr>
        <w:pStyle w:val="EndNoteBibliography"/>
        <w:spacing w:after="0"/>
        <w:ind w:left="720" w:hanging="720"/>
      </w:pPr>
      <w:r w:rsidRPr="00771E8F">
        <w:t>Obradovich SG, Carruthers EH, Rose GA (2014) Bottom-up limits to Newfoundland capelin (Mallotus villosus) rebuilding: the euphausiid hypothesis. ICES Journal of Marine Science 71:775-783</w:t>
      </w:r>
    </w:p>
    <w:p w:rsidR="00C27C24" w:rsidRDefault="00C27C24" w:rsidP="00C27C24">
      <w:pPr>
        <w:pStyle w:val="EndNoteBibliography"/>
        <w:spacing w:after="0"/>
        <w:ind w:left="720" w:hanging="720"/>
      </w:pPr>
      <w:r w:rsidRPr="00FA4674">
        <w:rPr>
          <w:highlight w:val="yellow"/>
        </w:rPr>
        <w:t>O’Driscoll, R. L., Rose, G. A., and Anderson, J. T. (2002) Counting capelin: a comparison of acoustic d</w:t>
      </w:r>
      <w:r>
        <w:rPr>
          <w:highlight w:val="yellow"/>
        </w:rPr>
        <w:t xml:space="preserve">ensity and trawl catchability. </w:t>
      </w:r>
      <w:r w:rsidRPr="00FA4674">
        <w:rPr>
          <w:highlight w:val="yellow"/>
        </w:rPr>
        <w:t xml:space="preserve"> ICES Journal of Marine Science, 59:1062–1071.</w:t>
      </w:r>
    </w:p>
    <w:p w:rsidR="000F6BA0" w:rsidRPr="000F6BA0" w:rsidRDefault="000F6BA0" w:rsidP="00C27C24">
      <w:pPr>
        <w:pStyle w:val="EndNoteBibliography"/>
        <w:spacing w:after="0"/>
        <w:ind w:left="720" w:hanging="720"/>
        <w:rPr>
          <w:highlight w:val="yellow"/>
        </w:rPr>
      </w:pPr>
      <w:r w:rsidRPr="000F6BA0">
        <w:rPr>
          <w:highlight w:val="yellow"/>
        </w:rPr>
        <w:t>Olafsdottir, A.H. and Rose, G.A. (2013) Staged spawning migration in Icelandic capelin (Mallotus villosus): effects of temperature, stock size and maturity. Fisheries Oceanography, 22: 446-458.</w:t>
      </w:r>
    </w:p>
    <w:p w:rsidR="000F6BA0" w:rsidRDefault="000F6BA0" w:rsidP="00C27C24">
      <w:pPr>
        <w:pStyle w:val="EndNoteBibliography"/>
        <w:spacing w:after="0"/>
        <w:ind w:left="720" w:hanging="720"/>
      </w:pPr>
      <w:r w:rsidRPr="000F6BA0">
        <w:rPr>
          <w:highlight w:val="yellow"/>
        </w:rPr>
        <w:t>Olafsdottir, A.H. and Rose, G.A. (2012) Influences of temperature, bathymetry and fronts on spawning migration routes of Icelandic capelin (Mallotus villosus). Fisheries Oceanography, 21: 182-198.</w:t>
      </w:r>
    </w:p>
    <w:p w:rsidR="00C27C24" w:rsidRPr="00771E8F" w:rsidRDefault="00C27C24" w:rsidP="00C27C24">
      <w:pPr>
        <w:pStyle w:val="EndNoteBibliography"/>
        <w:spacing w:after="0"/>
        <w:ind w:left="720" w:hanging="720"/>
      </w:pPr>
      <w:r w:rsidRPr="005276AB">
        <w:rPr>
          <w:highlight w:val="yellow"/>
        </w:rPr>
        <w:t>Ona, E</w:t>
      </w:r>
      <w:r w:rsidR="005276AB" w:rsidRPr="005276AB">
        <w:rPr>
          <w:highlight w:val="yellow"/>
        </w:rPr>
        <w:t xml:space="preserve"> and Mitson (1996)</w:t>
      </w:r>
    </w:p>
    <w:p w:rsidR="00771E8F" w:rsidRPr="00771E8F" w:rsidRDefault="00771E8F" w:rsidP="00771E8F">
      <w:pPr>
        <w:pStyle w:val="EndNoteBibliography"/>
        <w:spacing w:after="0"/>
        <w:ind w:left="720" w:hanging="720"/>
      </w:pPr>
      <w:r w:rsidRPr="00771E8F">
        <w:t>Pálsson ÓK, Gislason A, Guðfinnsson HG, Gunnarsson B, Ólafsdóttir SR, Petursdottir H, Sveinbjörnsson S, Thorisson K, Valdimarsson H (2012) Ecosystem structure in the Iceland Sea and recent changes to the capelin (Mallotus villosus) population. ICES Journal of Marine Science 69:1242-1254</w:t>
      </w:r>
    </w:p>
    <w:p w:rsidR="00771E8F" w:rsidRPr="00771E8F" w:rsidRDefault="00771E8F" w:rsidP="00771E8F">
      <w:pPr>
        <w:pStyle w:val="EndNoteBibliography"/>
        <w:spacing w:after="0"/>
        <w:ind w:left="720" w:hanging="720"/>
      </w:pPr>
      <w:r w:rsidRPr="00771E8F">
        <w:t>Pedersen EJ, Thompson PL, Ball RA, Fortin M-J, Gouhier TC, Link H, Moritz C, Nenzen H, Stanley RRE, Taranu ZE, Gonzalez A, Guichard F, Pepin P (2017) Signatures of the collapse and incipient recovery of an overexploited marine ecosystem. Royal Society Open Science 4</w:t>
      </w:r>
    </w:p>
    <w:p w:rsidR="00771E8F" w:rsidRPr="00771E8F" w:rsidRDefault="00771E8F" w:rsidP="00771E8F">
      <w:pPr>
        <w:pStyle w:val="EndNoteBibliography"/>
        <w:spacing w:after="0"/>
        <w:ind w:left="720" w:hanging="720"/>
      </w:pPr>
      <w:r w:rsidRPr="00771E8F">
        <w:t>Pikitch EK, Boersma PD, Boyd IL, Conover DO, Cury PM, Essington TE, Heppell SS, Houde ED, Mangel M, Pauly D, Plagányi E, Sainsbury KJ, Steneck RS (2012) Little fish: big impact: managing a crucial link in ocean food webs. Lenfest Ocean Program, Washington, DC</w:t>
      </w:r>
    </w:p>
    <w:p w:rsidR="00771E8F" w:rsidRPr="00771E8F" w:rsidRDefault="00771E8F" w:rsidP="00771E8F">
      <w:pPr>
        <w:pStyle w:val="EndNoteBibliography"/>
        <w:spacing w:after="0"/>
        <w:ind w:left="720" w:hanging="720"/>
      </w:pPr>
      <w:r w:rsidRPr="00771E8F">
        <w:t>Rice J (2002) Changes to the large marine ecosystem of the Newfoundland-Labrador shelf. In: Sherman K, Skjoldal HR (eds) Large marine ecosystems of the North Atlantic. Elsevier Science B.V.</w:t>
      </w:r>
    </w:p>
    <w:p w:rsidR="00771E8F" w:rsidRPr="00771E8F" w:rsidRDefault="00771E8F" w:rsidP="00771E8F">
      <w:pPr>
        <w:pStyle w:val="EndNoteBibliography"/>
        <w:spacing w:after="0"/>
        <w:ind w:left="720" w:hanging="720"/>
      </w:pPr>
      <w:r w:rsidRPr="00771E8F">
        <w:t>Schwartzlose RA, Alheit J, Bakun A, Baumgartner TR, Cloete R, Crawford RJM, Fletcher WJ, Green-Ruiz Y, Hagen E, Kawasaki T, Lluch-Belda D, Lluch-Cota SE, MacCall AD, Matsuura Y, Névarez-Martínez MO, Parrish RH, Roy C, Serra R, Shust KV, Ward MN, Zuzunaga JZ (1999) Worldwide large-scale fluctuations of sardine and anchovy populations. South African Journal of Marine Science 21:289-347</w:t>
      </w:r>
    </w:p>
    <w:p w:rsidR="00771E8F" w:rsidRPr="00771E8F" w:rsidRDefault="00771E8F" w:rsidP="00771E8F">
      <w:pPr>
        <w:pStyle w:val="EndNoteBibliography"/>
        <w:spacing w:after="0"/>
        <w:ind w:left="720" w:hanging="720"/>
      </w:pPr>
      <w:r w:rsidRPr="00771E8F">
        <w:t>Soutar A, Issacs JD (1969) History of fish populations inferred from fish scales in anaerobic sediments off California. CalCOFI Reports 13:63-70</w:t>
      </w:r>
    </w:p>
    <w:p w:rsidR="00771E8F" w:rsidRPr="00771E8F" w:rsidRDefault="00771E8F" w:rsidP="00771E8F">
      <w:pPr>
        <w:pStyle w:val="EndNoteBibliography"/>
        <w:spacing w:after="0"/>
        <w:ind w:left="720" w:hanging="720"/>
      </w:pPr>
      <w:r w:rsidRPr="00771E8F">
        <w:t>Templeman W (1948) The life history of the caplin (</w:t>
      </w:r>
      <w:r w:rsidRPr="00771E8F">
        <w:rPr>
          <w:i/>
        </w:rPr>
        <w:t>Mallotus villosus</w:t>
      </w:r>
      <w:r w:rsidRPr="00771E8F">
        <w:t xml:space="preserve"> O. F. Müller) in Newfoundland waters. Bulletin of the Newfoundland Government Laboratory 17:1-151</w:t>
      </w:r>
    </w:p>
    <w:p w:rsidR="00771E8F" w:rsidRPr="00771E8F" w:rsidRDefault="00771E8F" w:rsidP="00771E8F">
      <w:pPr>
        <w:pStyle w:val="EndNoteBibliography"/>
        <w:ind w:left="720" w:hanging="720"/>
      </w:pPr>
      <w:r w:rsidRPr="00771E8F">
        <w:t>Vilhjálmsson H (1994) The Icelandic capelin stock. Rit Fiskideildar 13:1-281</w:t>
      </w:r>
    </w:p>
    <w:p w:rsidR="00A15C24" w:rsidRDefault="007F2561">
      <w:pPr>
        <w:rPr>
          <w:ins w:id="756" w:author="DFO-MPO" w:date="2018-02-19T16:21:00Z"/>
        </w:rPr>
      </w:pPr>
      <w:r w:rsidRPr="00E138E2">
        <w:fldChar w:fldCharType="end"/>
      </w:r>
    </w:p>
    <w:p w:rsidR="00052F0C" w:rsidRDefault="00052F0C">
      <w:pPr>
        <w:rPr>
          <w:ins w:id="757" w:author="DFO-MPO" w:date="2018-02-19T16:21:00Z"/>
        </w:rPr>
      </w:pPr>
    </w:p>
    <w:p w:rsidR="00052F0C" w:rsidRDefault="00052F0C">
      <w:pPr>
        <w:rPr>
          <w:ins w:id="758" w:author="DFO-MPO" w:date="2018-02-19T16:21:00Z"/>
        </w:rPr>
      </w:pP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ins w:id="759" w:author="DFO-MPO" w:date="2018-02-19T16:21:00Z">
        <w:r>
          <w:fldChar w:fldCharType="begin" w:fldLock="1"/>
        </w:r>
        <w:r>
          <w:instrText xml:space="preserve">ADDIN Mendeley Bibliography CSL_BIBLIOGRAPHY </w:instrText>
        </w:r>
      </w:ins>
      <w:r>
        <w:fldChar w:fldCharType="separate"/>
      </w:r>
      <w:r w:rsidRPr="00052F0C">
        <w:rPr>
          <w:rFonts w:ascii="Calibri" w:hAnsi="Calibri" w:cs="Times New Roman"/>
          <w:noProof/>
          <w:szCs w:val="24"/>
        </w:rPr>
        <w:t xml:space="preserve">Carscadden, J. E., Frank, K. T., &amp; Leggett, W. C. (2001). Ecosystem changes and the effects on capelin (Mallotus villosus), a major forage species. </w:t>
      </w:r>
      <w:r w:rsidRPr="00052F0C">
        <w:rPr>
          <w:rFonts w:ascii="Calibri" w:hAnsi="Calibri" w:cs="Times New Roman"/>
          <w:i/>
          <w:iCs/>
          <w:noProof/>
          <w:szCs w:val="24"/>
        </w:rPr>
        <w:t>Canadian Journal of Fisheries and Aquatic Sciences</w:t>
      </w:r>
      <w:r w:rsidRPr="00052F0C">
        <w:rPr>
          <w:rFonts w:ascii="Calibri" w:hAnsi="Calibri" w:cs="Times New Roman"/>
          <w:noProof/>
          <w:szCs w:val="24"/>
        </w:rPr>
        <w:t xml:space="preserve">, </w:t>
      </w:r>
      <w:r w:rsidRPr="00052F0C">
        <w:rPr>
          <w:rFonts w:ascii="Calibri" w:hAnsi="Calibri" w:cs="Times New Roman"/>
          <w:i/>
          <w:iCs/>
          <w:noProof/>
          <w:szCs w:val="24"/>
        </w:rPr>
        <w:t>58</w:t>
      </w:r>
      <w:r w:rsidRPr="00052F0C">
        <w:rPr>
          <w:rFonts w:ascii="Calibri" w:hAnsi="Calibri" w:cs="Times New Roman"/>
          <w:noProof/>
          <w:szCs w:val="24"/>
        </w:rPr>
        <w:t>(1), 73–85. https://doi.org/10.1139/cjfas-58-1-73</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Gislason, H., Daan, N., Rice, J. C., &amp; Pope, J. G. (2010). Size, growth, temperature and the natural </w:t>
      </w:r>
      <w:r w:rsidRPr="00052F0C">
        <w:rPr>
          <w:rFonts w:ascii="Calibri" w:hAnsi="Calibri" w:cs="Times New Roman"/>
          <w:noProof/>
          <w:szCs w:val="24"/>
        </w:rPr>
        <w:lastRenderedPageBreak/>
        <w:t xml:space="preserve">mortality of marine fish. </w:t>
      </w:r>
      <w:r w:rsidRPr="00052F0C">
        <w:rPr>
          <w:rFonts w:ascii="Calibri" w:hAnsi="Calibri" w:cs="Times New Roman"/>
          <w:i/>
          <w:iCs/>
          <w:noProof/>
          <w:szCs w:val="24"/>
        </w:rPr>
        <w:t>Fish and Fisheries</w:t>
      </w:r>
      <w:r w:rsidRPr="00052F0C">
        <w:rPr>
          <w:rFonts w:ascii="Calibri" w:hAnsi="Calibri" w:cs="Times New Roman"/>
          <w:noProof/>
          <w:szCs w:val="24"/>
        </w:rPr>
        <w:t xml:space="preserve">, </w:t>
      </w:r>
      <w:r w:rsidRPr="00052F0C">
        <w:rPr>
          <w:rFonts w:ascii="Calibri" w:hAnsi="Calibri" w:cs="Times New Roman"/>
          <w:i/>
          <w:iCs/>
          <w:noProof/>
          <w:szCs w:val="24"/>
        </w:rPr>
        <w:t>11</w:t>
      </w:r>
      <w:r w:rsidRPr="00052F0C">
        <w:rPr>
          <w:rFonts w:ascii="Calibri" w:hAnsi="Calibri" w:cs="Times New Roman"/>
          <w:noProof/>
          <w:szCs w:val="24"/>
        </w:rPr>
        <w:t>(2), 149–158. https://doi.org/10.1111/j.1467-2979.2009.00350.x</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Huse, G. (1998). Sex-specific life history strategies in capelin (Mallotus villosus)? </w:t>
      </w:r>
      <w:r w:rsidRPr="00052F0C">
        <w:rPr>
          <w:rFonts w:ascii="Calibri" w:hAnsi="Calibri" w:cs="Times New Roman"/>
          <w:i/>
          <w:iCs/>
          <w:noProof/>
          <w:szCs w:val="24"/>
        </w:rPr>
        <w:t>Canadian Journal of Fisheries and Aquatic Sciences</w:t>
      </w:r>
      <w:r w:rsidRPr="00052F0C">
        <w:rPr>
          <w:rFonts w:ascii="Calibri" w:hAnsi="Calibri" w:cs="Times New Roman"/>
          <w:noProof/>
          <w:szCs w:val="24"/>
        </w:rPr>
        <w:t xml:space="preserve">, </w:t>
      </w:r>
      <w:r w:rsidRPr="00052F0C">
        <w:rPr>
          <w:rFonts w:ascii="Calibri" w:hAnsi="Calibri" w:cs="Times New Roman"/>
          <w:i/>
          <w:iCs/>
          <w:noProof/>
          <w:szCs w:val="24"/>
        </w:rPr>
        <w:t>55</w:t>
      </w:r>
      <w:r w:rsidRPr="00052F0C">
        <w:rPr>
          <w:rFonts w:ascii="Calibri" w:hAnsi="Calibri" w:cs="Times New Roman"/>
          <w:noProof/>
          <w:szCs w:val="24"/>
        </w:rPr>
        <w:t>(3), 631–638. https://doi.org/10.1139/f97-275</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Kenchington, E. L., Nakashima, B. S., Taggart, C. T., &amp; Hamilton, L. C. (2015). Genetic structure of capelin (Mallotus villosus) in the northwest Atlantic Ocean. </w:t>
      </w:r>
      <w:r w:rsidRPr="00052F0C">
        <w:rPr>
          <w:rFonts w:ascii="Calibri" w:hAnsi="Calibri" w:cs="Times New Roman"/>
          <w:i/>
          <w:iCs/>
          <w:noProof/>
          <w:szCs w:val="24"/>
        </w:rPr>
        <w:t>PLoS ONE</w:t>
      </w:r>
      <w:r w:rsidRPr="00052F0C">
        <w:rPr>
          <w:rFonts w:ascii="Calibri" w:hAnsi="Calibri" w:cs="Times New Roman"/>
          <w:noProof/>
          <w:szCs w:val="24"/>
        </w:rPr>
        <w:t xml:space="preserve">, </w:t>
      </w:r>
      <w:r w:rsidRPr="00052F0C">
        <w:rPr>
          <w:rFonts w:ascii="Calibri" w:hAnsi="Calibri" w:cs="Times New Roman"/>
          <w:i/>
          <w:iCs/>
          <w:noProof/>
          <w:szCs w:val="24"/>
        </w:rPr>
        <w:t>10</w:t>
      </w:r>
      <w:r w:rsidRPr="00052F0C">
        <w:rPr>
          <w:rFonts w:ascii="Calibri" w:hAnsi="Calibri" w:cs="Times New Roman"/>
          <w:noProof/>
          <w:szCs w:val="24"/>
        </w:rPr>
        <w:t>(3), 1–22. https://doi.org/10.1371/journal.pone.0122315</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Melvin, G. D., Fife, F. J., Sochasky, J. B., Power, M. J., &amp; L, S. R. (1995). </w:t>
      </w:r>
      <w:r w:rsidRPr="00052F0C">
        <w:rPr>
          <w:rFonts w:ascii="Calibri" w:hAnsi="Calibri" w:cs="Times New Roman"/>
          <w:i/>
          <w:iCs/>
          <w:noProof/>
          <w:szCs w:val="24"/>
        </w:rPr>
        <w:t>The 1995 Update on Georges Bank 5Z Herring Stock</w:t>
      </w:r>
      <w:r w:rsidRPr="00052F0C">
        <w:rPr>
          <w:rFonts w:ascii="Calibri" w:hAnsi="Calibri" w:cs="Times New Roman"/>
          <w:noProof/>
          <w:szCs w:val="24"/>
        </w:rPr>
        <w:t>.</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Penton, P. M., &amp; Davoren, G. K. (2013). Capelin (Mallotus villosus) fecundity in post-1990s coastal Newfoundland. </w:t>
      </w:r>
      <w:r w:rsidRPr="00052F0C">
        <w:rPr>
          <w:rFonts w:ascii="Calibri" w:hAnsi="Calibri" w:cs="Times New Roman"/>
          <w:i/>
          <w:iCs/>
          <w:noProof/>
          <w:szCs w:val="24"/>
        </w:rPr>
        <w:t>Marine Biology</w:t>
      </w:r>
      <w:r w:rsidRPr="00052F0C">
        <w:rPr>
          <w:rFonts w:ascii="Calibri" w:hAnsi="Calibri" w:cs="Times New Roman"/>
          <w:noProof/>
          <w:szCs w:val="24"/>
        </w:rPr>
        <w:t xml:space="preserve">, </w:t>
      </w:r>
      <w:r w:rsidRPr="00052F0C">
        <w:rPr>
          <w:rFonts w:ascii="Calibri" w:hAnsi="Calibri" w:cs="Times New Roman"/>
          <w:i/>
          <w:iCs/>
          <w:noProof/>
          <w:szCs w:val="24"/>
        </w:rPr>
        <w:t>160</w:t>
      </w:r>
      <w:r w:rsidRPr="00052F0C">
        <w:rPr>
          <w:rFonts w:ascii="Calibri" w:hAnsi="Calibri" w:cs="Times New Roman"/>
          <w:noProof/>
          <w:szCs w:val="24"/>
        </w:rPr>
        <w:t>(7), 1625–1632. https://doi.org/10.1007/s00227-013-2215-7</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Shuter, B. J. (1990). Population-Level indicators of stress. </w:t>
      </w:r>
      <w:r w:rsidRPr="00052F0C">
        <w:rPr>
          <w:rFonts w:ascii="Calibri" w:hAnsi="Calibri" w:cs="Times New Roman"/>
          <w:i/>
          <w:iCs/>
          <w:noProof/>
          <w:szCs w:val="24"/>
        </w:rPr>
        <w:t>American Fisheries Society Symposium</w:t>
      </w:r>
      <w:r w:rsidRPr="00052F0C">
        <w:rPr>
          <w:rFonts w:ascii="Calibri" w:hAnsi="Calibri" w:cs="Times New Roman"/>
          <w:noProof/>
          <w:szCs w:val="24"/>
        </w:rPr>
        <w:t xml:space="preserve">, </w:t>
      </w:r>
      <w:r w:rsidRPr="00052F0C">
        <w:rPr>
          <w:rFonts w:ascii="Calibri" w:hAnsi="Calibri" w:cs="Times New Roman"/>
          <w:i/>
          <w:iCs/>
          <w:noProof/>
          <w:szCs w:val="24"/>
        </w:rPr>
        <w:t>8</w:t>
      </w:r>
      <w:r w:rsidRPr="00052F0C">
        <w:rPr>
          <w:rFonts w:ascii="Calibri" w:hAnsi="Calibri" w:cs="Times New Roman"/>
          <w:noProof/>
          <w:szCs w:val="24"/>
        </w:rPr>
        <w:t>(June), 145–166.</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Sogard, S. M. (1997). Size selective mortality in the juvenile stages of teleost fishes: a review. </w:t>
      </w:r>
      <w:r w:rsidRPr="00052F0C">
        <w:rPr>
          <w:rFonts w:ascii="Calibri" w:hAnsi="Calibri" w:cs="Times New Roman"/>
          <w:i/>
          <w:iCs/>
          <w:noProof/>
          <w:szCs w:val="24"/>
        </w:rPr>
        <w:t>Bulletin of Marine Science</w:t>
      </w:r>
      <w:r w:rsidRPr="00052F0C">
        <w:rPr>
          <w:rFonts w:ascii="Calibri" w:hAnsi="Calibri" w:cs="Times New Roman"/>
          <w:noProof/>
          <w:szCs w:val="24"/>
        </w:rPr>
        <w:t xml:space="preserve">, </w:t>
      </w:r>
      <w:r w:rsidRPr="00052F0C">
        <w:rPr>
          <w:rFonts w:ascii="Calibri" w:hAnsi="Calibri" w:cs="Times New Roman"/>
          <w:i/>
          <w:iCs/>
          <w:noProof/>
          <w:szCs w:val="24"/>
        </w:rPr>
        <w:t>60</w:t>
      </w:r>
      <w:r w:rsidRPr="00052F0C">
        <w:rPr>
          <w:rFonts w:ascii="Calibri" w:hAnsi="Calibri" w:cs="Times New Roman"/>
          <w:noProof/>
          <w:szCs w:val="24"/>
        </w:rPr>
        <w:t>(3), 1129–1157.</w:t>
      </w:r>
    </w:p>
    <w:p w:rsidR="00052F0C" w:rsidRPr="00052F0C" w:rsidRDefault="00052F0C" w:rsidP="00052F0C">
      <w:pPr>
        <w:widowControl w:val="0"/>
        <w:autoSpaceDE w:val="0"/>
        <w:autoSpaceDN w:val="0"/>
        <w:adjustRightInd w:val="0"/>
        <w:spacing w:line="240" w:lineRule="auto"/>
        <w:ind w:left="480" w:hanging="480"/>
        <w:rPr>
          <w:rFonts w:ascii="Calibri" w:hAnsi="Calibri"/>
          <w:noProof/>
        </w:rPr>
      </w:pPr>
      <w:r w:rsidRPr="00052F0C">
        <w:rPr>
          <w:rFonts w:ascii="Calibri" w:hAnsi="Calibri" w:cs="Times New Roman"/>
          <w:noProof/>
          <w:szCs w:val="24"/>
        </w:rPr>
        <w:t xml:space="preserve">Trippel, E. A. (1995). Age at maturity as a stress indicator in fisheries. </w:t>
      </w:r>
      <w:r w:rsidRPr="00052F0C">
        <w:rPr>
          <w:rFonts w:ascii="Calibri" w:hAnsi="Calibri" w:cs="Times New Roman"/>
          <w:i/>
          <w:iCs/>
          <w:noProof/>
          <w:szCs w:val="24"/>
        </w:rPr>
        <w:t>BioScience</w:t>
      </w:r>
      <w:r w:rsidRPr="00052F0C">
        <w:rPr>
          <w:rFonts w:ascii="Calibri" w:hAnsi="Calibri" w:cs="Times New Roman"/>
          <w:noProof/>
          <w:szCs w:val="24"/>
        </w:rPr>
        <w:t xml:space="preserve">, </w:t>
      </w:r>
      <w:r w:rsidRPr="00052F0C">
        <w:rPr>
          <w:rFonts w:ascii="Calibri" w:hAnsi="Calibri" w:cs="Times New Roman"/>
          <w:i/>
          <w:iCs/>
          <w:noProof/>
          <w:szCs w:val="24"/>
        </w:rPr>
        <w:t>45</w:t>
      </w:r>
      <w:r w:rsidRPr="00052F0C">
        <w:rPr>
          <w:rFonts w:ascii="Calibri" w:hAnsi="Calibri" w:cs="Times New Roman"/>
          <w:noProof/>
          <w:szCs w:val="24"/>
        </w:rPr>
        <w:t>(11), 759–771. https://doi.org/10.1525/bio.2010.60.10.17</w:t>
      </w:r>
    </w:p>
    <w:p w:rsidR="00052F0C" w:rsidRDefault="00052F0C">
      <w:pPr>
        <w:rPr>
          <w:ins w:id="760" w:author="DFO-MPO" w:date="2018-02-19T16:21:00Z"/>
        </w:rPr>
      </w:pPr>
      <w:ins w:id="761" w:author="DFO-MPO" w:date="2018-02-19T16:21:00Z">
        <w:r>
          <w:fldChar w:fldCharType="end"/>
        </w:r>
      </w:ins>
    </w:p>
    <w:p w:rsidR="00052F0C" w:rsidRDefault="00052F0C"/>
    <w:p w:rsidR="00C64CAC" w:rsidRDefault="00C64CAC" w:rsidP="00A15C24">
      <w:pPr>
        <w:rPr>
          <w:ins w:id="762" w:author="DFO-MPO" w:date="2018-02-13T14:32:00Z"/>
        </w:rPr>
      </w:pPr>
      <w:ins w:id="763" w:author="DFO-MPO" w:date="2018-02-13T14:32:00Z">
        <w:r>
          <w:t>Extra…</w:t>
        </w:r>
      </w:ins>
    </w:p>
    <w:p w:rsidR="00C64CAC" w:rsidRDefault="00C64CAC" w:rsidP="00C64CAC">
      <w:pPr>
        <w:rPr>
          <w:ins w:id="764" w:author="DFO-MPO" w:date="2018-02-13T14:32:00Z"/>
          <w:rStyle w:val="fontstyle01"/>
          <w:rFonts w:asciiTheme="minorHAnsi" w:hAnsiTheme="minorHAnsi"/>
          <w:sz w:val="28"/>
          <w:szCs w:val="28"/>
        </w:rPr>
      </w:pPr>
      <w:ins w:id="765" w:author="DFO-MPO" w:date="2018-02-13T14:32:00Z">
        <w:r>
          <w:rPr>
            <w:rStyle w:val="fontstyle01"/>
            <w:rFonts w:asciiTheme="minorHAnsi" w:hAnsiTheme="minorHAnsi"/>
            <w:sz w:val="28"/>
            <w:szCs w:val="28"/>
          </w:rPr>
          <w:t xml:space="preserve">From 1967-1968 seasonal surveys of capelin were conducted in Trinity Bay, an important capelin spawning area (Winters 1970).  These surveys revealed overwintering mature capelin near bottom in depths from 140 -200m.  They also revealed large schools of immature fish.  Although the amounts of capelin present were not quantified, </w:t>
        </w:r>
        <w:proofErr w:type="gramStart"/>
        <w:r>
          <w:rPr>
            <w:rStyle w:val="fontstyle01"/>
            <w:rFonts w:asciiTheme="minorHAnsi" w:hAnsiTheme="minorHAnsi"/>
            <w:sz w:val="28"/>
            <w:szCs w:val="28"/>
          </w:rPr>
          <w:t>Winters</w:t>
        </w:r>
        <w:proofErr w:type="gramEnd"/>
        <w:r>
          <w:rPr>
            <w:rStyle w:val="fontstyle01"/>
            <w:rFonts w:asciiTheme="minorHAnsi" w:hAnsiTheme="minorHAnsi"/>
            <w:sz w:val="28"/>
            <w:szCs w:val="28"/>
          </w:rPr>
          <w:t xml:space="preserve"> suggested that adequate numbers might be present to support a winter trawl fishery. From 2002 another series of seasonal acoustic surveys (January, June and September) were conducted. </w:t>
        </w:r>
        <w:proofErr w:type="gramStart"/>
        <w:r>
          <w:rPr>
            <w:rStyle w:val="fontstyle01"/>
            <w:rFonts w:asciiTheme="minorHAnsi" w:hAnsiTheme="minorHAnsi"/>
            <w:sz w:val="28"/>
            <w:szCs w:val="28"/>
          </w:rPr>
          <w:t>(</w:t>
        </w:r>
        <w:r w:rsidRPr="003104F7">
          <w:rPr>
            <w:rStyle w:val="fontstyle01"/>
            <w:rFonts w:asciiTheme="minorHAnsi" w:hAnsiTheme="minorHAnsi"/>
            <w:sz w:val="28"/>
            <w:szCs w:val="28"/>
            <w:highlight w:val="yellow"/>
          </w:rPr>
          <w:t>Ta</w:t>
        </w:r>
        <w:r w:rsidRPr="00F86168">
          <w:rPr>
            <w:rStyle w:val="fontstyle01"/>
            <w:rFonts w:asciiTheme="minorHAnsi" w:hAnsiTheme="minorHAnsi"/>
            <w:sz w:val="28"/>
            <w:szCs w:val="28"/>
            <w:highlight w:val="yellow"/>
          </w:rPr>
          <w:t>ble).</w:t>
        </w:r>
        <w:proofErr w:type="gramEnd"/>
        <w:r>
          <w:rPr>
            <w:rStyle w:val="fontstyle01"/>
            <w:rFonts w:asciiTheme="minorHAnsi" w:hAnsiTheme="minorHAnsi"/>
            <w:sz w:val="28"/>
            <w:szCs w:val="28"/>
          </w:rPr>
          <w:t xml:space="preserve">   Surveys were conducted from a 23 m inshore research vessel (CCGS </w:t>
        </w:r>
        <w:proofErr w:type="spellStart"/>
        <w:r>
          <w:rPr>
            <w:rStyle w:val="fontstyle01"/>
            <w:rFonts w:asciiTheme="minorHAnsi" w:hAnsiTheme="minorHAnsi"/>
            <w:sz w:val="28"/>
            <w:szCs w:val="28"/>
          </w:rPr>
          <w:t>Shamook</w:t>
        </w:r>
        <w:proofErr w:type="spellEnd"/>
        <w:r>
          <w:rPr>
            <w:rStyle w:val="fontstyle01"/>
            <w:rFonts w:asciiTheme="minorHAnsi" w:hAnsiTheme="minorHAnsi"/>
            <w:sz w:val="28"/>
            <w:szCs w:val="28"/>
          </w:rPr>
          <w:t xml:space="preserve">) using a calibrated EK500 </w:t>
        </w:r>
        <w:proofErr w:type="spellStart"/>
        <w:r>
          <w:rPr>
            <w:rStyle w:val="fontstyle01"/>
            <w:rFonts w:asciiTheme="minorHAnsi" w:hAnsiTheme="minorHAnsi"/>
            <w:sz w:val="28"/>
            <w:szCs w:val="28"/>
          </w:rPr>
          <w:t>ecohosounder</w:t>
        </w:r>
        <w:proofErr w:type="spellEnd"/>
        <w:r>
          <w:rPr>
            <w:rStyle w:val="fontstyle01"/>
            <w:rFonts w:asciiTheme="minorHAnsi" w:hAnsiTheme="minorHAnsi"/>
            <w:sz w:val="28"/>
            <w:szCs w:val="28"/>
          </w:rPr>
          <w:t xml:space="preserve"> with a towed 38 kHz transducer.  Surveys followed a fixed transect design and covered both the main portions and the four arms of Trinity Bay </w:t>
        </w:r>
        <w:r w:rsidRPr="009C06AD">
          <w:rPr>
            <w:rStyle w:val="fontstyle01"/>
            <w:rFonts w:asciiTheme="minorHAnsi" w:hAnsiTheme="minorHAnsi"/>
            <w:sz w:val="28"/>
            <w:szCs w:val="28"/>
            <w:highlight w:val="yellow"/>
          </w:rPr>
          <w:t>(Fig</w:t>
        </w:r>
        <w:r>
          <w:rPr>
            <w:rStyle w:val="fontstyle01"/>
            <w:rFonts w:asciiTheme="minorHAnsi" w:hAnsiTheme="minorHAnsi"/>
            <w:sz w:val="28"/>
            <w:szCs w:val="28"/>
            <w:highlight w:val="yellow"/>
          </w:rPr>
          <w:t xml:space="preserve"> FM-</w:t>
        </w:r>
        <w:proofErr w:type="gramStart"/>
        <w:r>
          <w:rPr>
            <w:rStyle w:val="fontstyle01"/>
            <w:rFonts w:asciiTheme="minorHAnsi" w:hAnsiTheme="minorHAnsi"/>
            <w:sz w:val="28"/>
            <w:szCs w:val="28"/>
            <w:highlight w:val="yellow"/>
          </w:rPr>
          <w:t xml:space="preserve">6 </w:t>
        </w:r>
        <w:r w:rsidRPr="009C06AD">
          <w:rPr>
            <w:rStyle w:val="fontstyle01"/>
            <w:rFonts w:asciiTheme="minorHAnsi" w:hAnsiTheme="minorHAnsi"/>
            <w:sz w:val="28"/>
            <w:szCs w:val="28"/>
            <w:highlight w:val="yellow"/>
          </w:rPr>
          <w:t>)</w:t>
        </w:r>
        <w:proofErr w:type="gramEnd"/>
        <w:r w:rsidRPr="009C06AD">
          <w:rPr>
            <w:rStyle w:val="fontstyle01"/>
            <w:rFonts w:asciiTheme="minorHAnsi" w:hAnsiTheme="minorHAnsi"/>
            <w:sz w:val="28"/>
            <w:szCs w:val="28"/>
            <w:highlight w:val="yellow"/>
          </w:rPr>
          <w:t>.</w:t>
        </w:r>
        <w:r>
          <w:rPr>
            <w:rStyle w:val="fontstyle01"/>
            <w:rFonts w:asciiTheme="minorHAnsi" w:hAnsiTheme="minorHAnsi"/>
            <w:sz w:val="28"/>
            <w:szCs w:val="28"/>
          </w:rPr>
          <w:t xml:space="preserve">  When acoustic targets were encountered, sampling was conducted using bottom and midwater trawls, targeting the portion of the water column where the acoustic signal occurred.  The lack of fishable </w:t>
        </w:r>
        <w:r>
          <w:rPr>
            <w:rStyle w:val="fontstyle01"/>
            <w:rFonts w:asciiTheme="minorHAnsi" w:hAnsiTheme="minorHAnsi"/>
            <w:sz w:val="28"/>
            <w:szCs w:val="28"/>
          </w:rPr>
          <w:lastRenderedPageBreak/>
          <w:t xml:space="preserve">aggregations of capelin precluded extensive sampling but samples were obtained from most aggregations </w:t>
        </w:r>
        <w:r w:rsidRPr="007B7949">
          <w:rPr>
            <w:rStyle w:val="fontstyle01"/>
            <w:rFonts w:asciiTheme="minorHAnsi" w:hAnsiTheme="minorHAnsi"/>
            <w:sz w:val="28"/>
            <w:szCs w:val="28"/>
            <w:highlight w:val="yellow"/>
          </w:rPr>
          <w:t>(</w:t>
        </w:r>
        <w:proofErr w:type="gramStart"/>
        <w:r w:rsidRPr="007B7949">
          <w:rPr>
            <w:rStyle w:val="fontstyle01"/>
            <w:rFonts w:asciiTheme="minorHAnsi" w:hAnsiTheme="minorHAnsi"/>
            <w:sz w:val="28"/>
            <w:szCs w:val="28"/>
            <w:highlight w:val="yellow"/>
          </w:rPr>
          <w:t>Table )</w:t>
        </w:r>
        <w:proofErr w:type="gramEnd"/>
        <w:r w:rsidRPr="007B7949">
          <w:rPr>
            <w:rStyle w:val="fontstyle01"/>
            <w:rFonts w:asciiTheme="minorHAnsi" w:hAnsiTheme="minorHAnsi"/>
            <w:sz w:val="28"/>
            <w:szCs w:val="28"/>
            <w:highlight w:val="yellow"/>
          </w:rPr>
          <w:t>.</w:t>
        </w:r>
        <w:r>
          <w:rPr>
            <w:rStyle w:val="fontstyle01"/>
            <w:rFonts w:asciiTheme="minorHAnsi" w:hAnsiTheme="minorHAnsi"/>
            <w:sz w:val="28"/>
            <w:szCs w:val="28"/>
          </w:rPr>
          <w:t xml:space="preserve"> Length, sex and maturity stage were recorded for all fish sampled and ages determined for two fish per sex per 0.5 cm interval.</w:t>
        </w:r>
        <w:r w:rsidDel="00931527">
          <w:rPr>
            <w:rStyle w:val="fontstyle01"/>
            <w:rFonts w:asciiTheme="minorHAnsi" w:hAnsiTheme="minorHAnsi"/>
            <w:sz w:val="28"/>
            <w:szCs w:val="28"/>
          </w:rPr>
          <w:t xml:space="preserve"> </w:t>
        </w:r>
        <w:r>
          <w:rPr>
            <w:rStyle w:val="fontstyle01"/>
            <w:rFonts w:asciiTheme="minorHAnsi" w:hAnsiTheme="minorHAnsi"/>
            <w:sz w:val="28"/>
            <w:szCs w:val="28"/>
          </w:rPr>
          <w:t xml:space="preserve">Despite the paucity of samples, there was considerable seasonal consistency in annual trends in composition.  A mix of immature (age 1) and maturing fish (ages 2 and 3) were present in the bay from January – September.  By October nearly all maturing and post-spawning capelin had left the bay.  Over 50% of the overwintering fish present in January were the previous </w:t>
        </w:r>
        <w:proofErr w:type="spellStart"/>
        <w:r>
          <w:rPr>
            <w:rStyle w:val="fontstyle01"/>
            <w:rFonts w:asciiTheme="minorHAnsi" w:hAnsiTheme="minorHAnsi"/>
            <w:sz w:val="28"/>
            <w:szCs w:val="28"/>
          </w:rPr>
          <w:t>years</w:t>
        </w:r>
        <w:proofErr w:type="spellEnd"/>
        <w:r>
          <w:rPr>
            <w:rStyle w:val="fontstyle01"/>
            <w:rFonts w:asciiTheme="minorHAnsi" w:hAnsiTheme="minorHAnsi"/>
            <w:sz w:val="28"/>
            <w:szCs w:val="28"/>
          </w:rPr>
          <w:t xml:space="preserve"> hatch (now age 1), with equal parts two- and three-year-olds maturing for the first time </w:t>
        </w:r>
        <w:r w:rsidRPr="005D450A">
          <w:rPr>
            <w:rStyle w:val="fontstyle01"/>
            <w:rFonts w:asciiTheme="minorHAnsi" w:hAnsiTheme="minorHAnsi"/>
            <w:sz w:val="28"/>
            <w:szCs w:val="28"/>
            <w:highlight w:val="yellow"/>
          </w:rPr>
          <w:t>(Fig</w:t>
        </w:r>
        <w:r>
          <w:rPr>
            <w:rStyle w:val="fontstyle01"/>
            <w:rFonts w:asciiTheme="minorHAnsi" w:hAnsiTheme="minorHAnsi"/>
            <w:sz w:val="28"/>
            <w:szCs w:val="28"/>
            <w:highlight w:val="yellow"/>
          </w:rPr>
          <w:t xml:space="preserve"> FM-7</w:t>
        </w:r>
        <w:r w:rsidRPr="005D450A">
          <w:rPr>
            <w:rStyle w:val="fontstyle01"/>
            <w:rFonts w:asciiTheme="minorHAnsi" w:hAnsiTheme="minorHAnsi"/>
            <w:sz w:val="28"/>
            <w:szCs w:val="28"/>
            <w:highlight w:val="yellow"/>
          </w:rPr>
          <w:t>).</w:t>
        </w:r>
        <w:r>
          <w:rPr>
            <w:rStyle w:val="fontstyle01"/>
            <w:rFonts w:asciiTheme="minorHAnsi" w:hAnsiTheme="minorHAnsi"/>
            <w:sz w:val="28"/>
            <w:szCs w:val="28"/>
          </w:rPr>
          <w:t xml:space="preserve">  The relative contribution of older maturing fish increased through the spring with peak abundances observed in June as maturing fish migrated into the Bay (</w:t>
        </w:r>
        <w:r w:rsidRPr="00DF0BDE">
          <w:rPr>
            <w:rStyle w:val="fontstyle01"/>
            <w:rFonts w:asciiTheme="minorHAnsi" w:hAnsiTheme="minorHAnsi"/>
            <w:sz w:val="28"/>
            <w:szCs w:val="28"/>
            <w:highlight w:val="yellow"/>
          </w:rPr>
          <w:t>Fig FM-8</w:t>
        </w:r>
        <w:r>
          <w:rPr>
            <w:rStyle w:val="fontstyle01"/>
            <w:rFonts w:asciiTheme="minorHAnsi" w:hAnsiTheme="minorHAnsi"/>
            <w:sz w:val="28"/>
            <w:szCs w:val="28"/>
          </w:rPr>
          <w:t>).   By October, age-1 fish again dominated the catch as the older spent fish retreated from the bay.  Spatial patterns in age composition were similar to those patterns reported by Winters with older larger capelin overwintering in the main portion of the bay while juvenile capelin were more prevalent in the inner arms (</w:t>
        </w:r>
        <w:r w:rsidRPr="00DF0BDE">
          <w:rPr>
            <w:rStyle w:val="fontstyle01"/>
            <w:rFonts w:asciiTheme="minorHAnsi" w:hAnsiTheme="minorHAnsi"/>
            <w:sz w:val="28"/>
            <w:szCs w:val="28"/>
            <w:highlight w:val="yellow"/>
          </w:rPr>
          <w:t>Do we want maps?).</w:t>
        </w:r>
        <w:r>
          <w:rPr>
            <w:rStyle w:val="fontstyle01"/>
            <w:rFonts w:asciiTheme="minorHAnsi" w:hAnsiTheme="minorHAnsi"/>
            <w:sz w:val="28"/>
            <w:szCs w:val="28"/>
          </w:rPr>
          <w:t xml:space="preserve">  In all months except June capelin were aggregated along the sides of the trench around 200 m depth, whereas in June they present in the arms and in shallower water closer to shore at the bottom of the bay.  </w:t>
        </w:r>
      </w:ins>
    </w:p>
    <w:p w:rsidR="00C64CAC" w:rsidRDefault="00C64CAC" w:rsidP="00C64CAC">
      <w:pPr>
        <w:rPr>
          <w:ins w:id="766" w:author="DFO-MPO" w:date="2018-02-13T14:32:00Z"/>
          <w:rStyle w:val="fontstyle01"/>
          <w:rFonts w:asciiTheme="minorHAnsi" w:hAnsiTheme="minorHAnsi"/>
          <w:sz w:val="28"/>
          <w:szCs w:val="28"/>
        </w:rPr>
      </w:pPr>
      <w:ins w:id="767" w:author="DFO-MPO" w:date="2018-02-13T14:32:00Z">
        <w:r>
          <w:rPr>
            <w:rStyle w:val="fontstyle01"/>
            <w:rFonts w:asciiTheme="minorHAnsi" w:hAnsiTheme="minorHAnsi"/>
            <w:sz w:val="28"/>
            <w:szCs w:val="28"/>
          </w:rPr>
          <w:t xml:space="preserve">In addition to the small vessel survey of Trinity Bay, it was also added to the annual 3L spring offshore survey starting in 1999 and has been covered as part of this annual survey in all subsequent years except 2014 and </w:t>
        </w:r>
        <w:proofErr w:type="gramStart"/>
        <w:r>
          <w:rPr>
            <w:rStyle w:val="fontstyle01"/>
            <w:rFonts w:asciiTheme="minorHAnsi" w:hAnsiTheme="minorHAnsi"/>
            <w:sz w:val="28"/>
            <w:szCs w:val="28"/>
          </w:rPr>
          <w:t>2015  (</w:t>
        </w:r>
        <w:proofErr w:type="gramEnd"/>
        <w:r>
          <w:rPr>
            <w:rStyle w:val="fontstyle01"/>
            <w:rFonts w:asciiTheme="minorHAnsi" w:hAnsiTheme="minorHAnsi"/>
            <w:sz w:val="28"/>
            <w:szCs w:val="28"/>
          </w:rPr>
          <w:t xml:space="preserve">Mowbray 2014).  The biomass of capelin in Trinity Bay in May was not significantly correlated with that in the offshore, although the relative contribution in the Bay increased markedly in years of very low offshore abundance such as 2010 ( </w:t>
        </w:r>
        <w:r w:rsidRPr="00B50898">
          <w:rPr>
            <w:rStyle w:val="fontstyle01"/>
            <w:rFonts w:asciiTheme="minorHAnsi" w:hAnsiTheme="minorHAnsi"/>
            <w:sz w:val="28"/>
            <w:szCs w:val="28"/>
            <w:highlight w:val="yellow"/>
          </w:rPr>
          <w:t xml:space="preserve">Fig </w:t>
        </w:r>
        <w:r>
          <w:rPr>
            <w:rStyle w:val="fontstyle01"/>
            <w:rFonts w:asciiTheme="minorHAnsi" w:hAnsiTheme="minorHAnsi"/>
            <w:sz w:val="28"/>
            <w:szCs w:val="28"/>
            <w:highlight w:val="yellow"/>
          </w:rPr>
          <w:t>FM-</w:t>
        </w:r>
        <w:r>
          <w:rPr>
            <w:rStyle w:val="fontstyle01"/>
            <w:rFonts w:asciiTheme="minorHAnsi" w:hAnsiTheme="minorHAnsi"/>
            <w:sz w:val="28"/>
            <w:szCs w:val="28"/>
          </w:rPr>
          <w:t xml:space="preserve">9). </w:t>
        </w:r>
      </w:ins>
    </w:p>
    <w:p w:rsidR="00C64CAC" w:rsidRDefault="00C64CAC" w:rsidP="00C64CAC">
      <w:pPr>
        <w:rPr>
          <w:ins w:id="768" w:author="DFO-MPO" w:date="2018-02-13T14:32:00Z"/>
          <w:rStyle w:val="fontstyle01"/>
          <w:rFonts w:asciiTheme="minorHAnsi" w:hAnsiTheme="minorHAnsi"/>
          <w:sz w:val="28"/>
          <w:szCs w:val="28"/>
        </w:rPr>
      </w:pPr>
      <w:ins w:id="769" w:author="DFO-MPO" w:date="2018-02-13T14:32:00Z">
        <w:r>
          <w:rPr>
            <w:rStyle w:val="fontstyle01"/>
            <w:rFonts w:asciiTheme="minorHAnsi" w:hAnsiTheme="minorHAnsi"/>
            <w:sz w:val="28"/>
            <w:szCs w:val="28"/>
          </w:rPr>
          <w:t>In addition to occupations of Trinity Bay</w:t>
        </w:r>
        <w:proofErr w:type="gramStart"/>
        <w:r>
          <w:rPr>
            <w:rStyle w:val="fontstyle01"/>
            <w:rFonts w:asciiTheme="minorHAnsi" w:hAnsiTheme="minorHAnsi"/>
            <w:sz w:val="28"/>
            <w:szCs w:val="28"/>
          </w:rPr>
          <w:t>,  Conception</w:t>
        </w:r>
        <w:proofErr w:type="gramEnd"/>
        <w:r>
          <w:rPr>
            <w:rStyle w:val="fontstyle01"/>
            <w:rFonts w:asciiTheme="minorHAnsi" w:hAnsiTheme="minorHAnsi"/>
            <w:sz w:val="28"/>
            <w:szCs w:val="28"/>
          </w:rPr>
          <w:t xml:space="preserve"> Bay (XXXX), Notre Dame Bay (1999) and </w:t>
        </w:r>
        <w:proofErr w:type="spellStart"/>
        <w:r>
          <w:rPr>
            <w:rStyle w:val="fontstyle01"/>
            <w:rFonts w:asciiTheme="minorHAnsi" w:hAnsiTheme="minorHAnsi"/>
            <w:sz w:val="28"/>
            <w:szCs w:val="28"/>
          </w:rPr>
          <w:t>Bonavista</w:t>
        </w:r>
        <w:proofErr w:type="spellEnd"/>
        <w:r>
          <w:rPr>
            <w:rStyle w:val="fontstyle01"/>
            <w:rFonts w:asciiTheme="minorHAnsi" w:hAnsiTheme="minorHAnsi"/>
            <w:sz w:val="28"/>
            <w:szCs w:val="28"/>
          </w:rPr>
          <w:t xml:space="preserve"> Bay (XXXX) have also been surveyed opportunistically during the offshore survey when time permitted.  Although these occupations were not appropriate for the production of a biomass estimate, a variety of habitats within each Bay were investigated and no large densities of capelin observed.  </w:t>
        </w:r>
      </w:ins>
    </w:p>
    <w:p w:rsidR="00A15C24" w:rsidRDefault="00A15C24" w:rsidP="00A15C24">
      <w:pPr>
        <w:rPr>
          <w:ins w:id="770" w:author="DFO-MPO" w:date="2018-02-19T16:45:00Z"/>
        </w:rPr>
      </w:pPr>
      <w:del w:id="771" w:author="DFO-MPO" w:date="2018-02-13T14:32:00Z">
        <w:r w:rsidDel="00C64CAC">
          <w:br w:type="page"/>
        </w:r>
      </w:del>
    </w:p>
    <w:p w:rsidR="00262523" w:rsidRPr="00B95338" w:rsidRDefault="00262523" w:rsidP="00262523">
      <w:pPr>
        <w:rPr>
          <w:ins w:id="772" w:author="DFO-MPO" w:date="2018-02-19T16:46:00Z"/>
        </w:rPr>
      </w:pPr>
      <w:proofErr w:type="gramStart"/>
      <w:ins w:id="773" w:author="DFO-MPO" w:date="2018-02-19T16:46:00Z">
        <w:r>
          <w:lastRenderedPageBreak/>
          <w:t>Table ?</w:t>
        </w:r>
        <w:proofErr w:type="gramEnd"/>
        <w:r>
          <w:t xml:space="preserve">  Density of capelin (g/m</w:t>
        </w:r>
        <w:r w:rsidRPr="00B95338">
          <w:rPr>
            <w:vertAlign w:val="superscript"/>
          </w:rPr>
          <w:t>2</w:t>
        </w:r>
        <w:r>
          <w:t>) observed during seasonal survey of Trinity Bay in Jan, June, Sept and Oct.  Densities of capelin in May are those observed during the SOAS (ns=not surveyed).</w:t>
        </w:r>
      </w:ins>
    </w:p>
    <w:tbl>
      <w:tblPr>
        <w:tblW w:w="9004" w:type="dxa"/>
        <w:tblInd w:w="108" w:type="dxa"/>
        <w:tblLook w:val="04A0" w:firstRow="1" w:lastRow="0" w:firstColumn="1" w:lastColumn="0" w:noHBand="0" w:noVBand="1"/>
      </w:tblPr>
      <w:tblGrid>
        <w:gridCol w:w="956"/>
        <w:gridCol w:w="1036"/>
        <w:gridCol w:w="1156"/>
        <w:gridCol w:w="976"/>
        <w:gridCol w:w="976"/>
        <w:gridCol w:w="976"/>
        <w:gridCol w:w="976"/>
        <w:gridCol w:w="976"/>
        <w:gridCol w:w="976"/>
      </w:tblGrid>
      <w:tr w:rsidR="00262523" w:rsidRPr="00B95338" w:rsidTr="00A46301">
        <w:trPr>
          <w:trHeight w:val="255"/>
          <w:ins w:id="774"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775" w:author="DFO-MPO" w:date="2018-02-19T16:46:00Z"/>
                <w:rFonts w:ascii="Arial" w:eastAsia="Times New Roman" w:hAnsi="Arial" w:cs="Arial"/>
                <w:b/>
                <w:bCs/>
                <w:sz w:val="20"/>
                <w:szCs w:val="20"/>
                <w:lang w:eastAsia="en-CA"/>
              </w:rPr>
            </w:pPr>
            <w:ins w:id="776" w:author="DFO-MPO" w:date="2018-02-19T16:46:00Z">
              <w:r w:rsidRPr="00B95338">
                <w:rPr>
                  <w:rFonts w:ascii="Arial" w:eastAsia="Times New Roman" w:hAnsi="Arial" w:cs="Arial"/>
                  <w:b/>
                  <w:bCs/>
                  <w:sz w:val="20"/>
                  <w:szCs w:val="20"/>
                  <w:lang w:eastAsia="en-CA"/>
                </w:rPr>
                <w:t>Year</w:t>
              </w:r>
            </w:ins>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777" w:author="DFO-MPO" w:date="2018-02-19T16:46:00Z"/>
                <w:rFonts w:ascii="Arial" w:eastAsia="Times New Roman" w:hAnsi="Arial" w:cs="Arial"/>
                <w:b/>
                <w:bCs/>
                <w:sz w:val="20"/>
                <w:szCs w:val="20"/>
                <w:lang w:eastAsia="en-CA"/>
              </w:rPr>
            </w:pPr>
            <w:ins w:id="778" w:author="DFO-MPO" w:date="2018-02-19T16:46:00Z">
              <w:r w:rsidRPr="00B95338">
                <w:rPr>
                  <w:rFonts w:ascii="Arial" w:eastAsia="Times New Roman" w:hAnsi="Arial" w:cs="Arial"/>
                  <w:b/>
                  <w:bCs/>
                  <w:sz w:val="20"/>
                  <w:szCs w:val="20"/>
                  <w:lang w:eastAsia="en-CA"/>
                </w:rPr>
                <w:t>Month</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79" w:author="DFO-MPO" w:date="2018-02-19T16:46:00Z"/>
                <w:rFonts w:ascii="Arial" w:eastAsia="Times New Roman" w:hAnsi="Arial" w:cs="Arial"/>
                <w:b/>
                <w:bCs/>
                <w:sz w:val="20"/>
                <w:szCs w:val="20"/>
                <w:lang w:eastAsia="en-CA"/>
              </w:rPr>
            </w:pPr>
            <w:ins w:id="780" w:author="DFO-MPO" w:date="2018-02-19T16:46:00Z">
              <w:r w:rsidRPr="00B95338">
                <w:rPr>
                  <w:rFonts w:ascii="Arial" w:eastAsia="Times New Roman" w:hAnsi="Arial" w:cs="Arial"/>
                  <w:b/>
                  <w:bCs/>
                  <w:sz w:val="20"/>
                  <w:szCs w:val="20"/>
                  <w:lang w:eastAsia="en-CA"/>
                </w:rPr>
                <w:t>BA</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81" w:author="DFO-MPO" w:date="2018-02-19T16:46:00Z"/>
                <w:rFonts w:ascii="Arial" w:eastAsia="Times New Roman" w:hAnsi="Arial" w:cs="Arial"/>
                <w:b/>
                <w:bCs/>
                <w:sz w:val="20"/>
                <w:szCs w:val="20"/>
                <w:lang w:eastAsia="en-CA"/>
              </w:rPr>
            </w:pPr>
            <w:ins w:id="782" w:author="DFO-MPO" w:date="2018-02-19T16:46:00Z">
              <w:r w:rsidRPr="00B95338">
                <w:rPr>
                  <w:rFonts w:ascii="Arial" w:eastAsia="Times New Roman" w:hAnsi="Arial" w:cs="Arial"/>
                  <w:b/>
                  <w:bCs/>
                  <w:sz w:val="20"/>
                  <w:szCs w:val="20"/>
                  <w:lang w:eastAsia="en-CA"/>
                </w:rPr>
                <w:t>BB</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83" w:author="DFO-MPO" w:date="2018-02-19T16:46:00Z"/>
                <w:rFonts w:ascii="Arial" w:eastAsia="Times New Roman" w:hAnsi="Arial" w:cs="Arial"/>
                <w:b/>
                <w:bCs/>
                <w:sz w:val="20"/>
                <w:szCs w:val="20"/>
                <w:lang w:eastAsia="en-CA"/>
              </w:rPr>
            </w:pPr>
            <w:ins w:id="784" w:author="DFO-MPO" w:date="2018-02-19T16:46:00Z">
              <w:r w:rsidRPr="00B95338">
                <w:rPr>
                  <w:rFonts w:ascii="Arial" w:eastAsia="Times New Roman" w:hAnsi="Arial" w:cs="Arial"/>
                  <w:b/>
                  <w:bCs/>
                  <w:sz w:val="20"/>
                  <w:szCs w:val="20"/>
                  <w:lang w:eastAsia="en-CA"/>
                </w:rPr>
                <w:t>LC</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85" w:author="DFO-MPO" w:date="2018-02-19T16:46:00Z"/>
                <w:rFonts w:ascii="Arial" w:eastAsia="Times New Roman" w:hAnsi="Arial" w:cs="Arial"/>
                <w:b/>
                <w:bCs/>
                <w:sz w:val="20"/>
                <w:szCs w:val="20"/>
                <w:lang w:eastAsia="en-CA"/>
              </w:rPr>
            </w:pPr>
            <w:ins w:id="786" w:author="DFO-MPO" w:date="2018-02-19T16:46:00Z">
              <w:r w:rsidRPr="00B95338">
                <w:rPr>
                  <w:rFonts w:ascii="Arial" w:eastAsia="Times New Roman" w:hAnsi="Arial" w:cs="Arial"/>
                  <w:b/>
                  <w:bCs/>
                  <w:sz w:val="20"/>
                  <w:szCs w:val="20"/>
                  <w:lang w:eastAsia="en-CA"/>
                </w:rPr>
                <w:t>NW</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87" w:author="DFO-MPO" w:date="2018-02-19T16:46:00Z"/>
                <w:rFonts w:ascii="Arial" w:eastAsia="Times New Roman" w:hAnsi="Arial" w:cs="Arial"/>
                <w:b/>
                <w:bCs/>
                <w:sz w:val="20"/>
                <w:szCs w:val="20"/>
                <w:lang w:eastAsia="en-CA"/>
              </w:rPr>
            </w:pPr>
            <w:ins w:id="788" w:author="DFO-MPO" w:date="2018-02-19T16:46:00Z">
              <w:r w:rsidRPr="00B95338">
                <w:rPr>
                  <w:rFonts w:ascii="Arial" w:eastAsia="Times New Roman" w:hAnsi="Arial" w:cs="Arial"/>
                  <w:b/>
                  <w:bCs/>
                  <w:sz w:val="20"/>
                  <w:szCs w:val="20"/>
                  <w:lang w:eastAsia="en-CA"/>
                </w:rPr>
                <w:t>SS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89" w:author="DFO-MPO" w:date="2018-02-19T16:46:00Z"/>
                <w:rFonts w:ascii="Arial" w:eastAsia="Times New Roman" w:hAnsi="Arial" w:cs="Arial"/>
                <w:b/>
                <w:bCs/>
                <w:sz w:val="20"/>
                <w:szCs w:val="20"/>
                <w:lang w:eastAsia="en-CA"/>
              </w:rPr>
            </w:pPr>
            <w:ins w:id="790" w:author="DFO-MPO" w:date="2018-02-19T16:46:00Z">
              <w:r w:rsidRPr="00B95338">
                <w:rPr>
                  <w:rFonts w:ascii="Arial" w:eastAsia="Times New Roman" w:hAnsi="Arial" w:cs="Arial"/>
                  <w:b/>
                  <w:bCs/>
                  <w:sz w:val="20"/>
                  <w:szCs w:val="20"/>
                  <w:lang w:eastAsia="en-CA"/>
                </w:rPr>
                <w:t>SW</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91" w:author="DFO-MPO" w:date="2018-02-19T16:46:00Z"/>
                <w:rFonts w:ascii="Arial" w:eastAsia="Times New Roman" w:hAnsi="Arial" w:cs="Arial"/>
                <w:b/>
                <w:bCs/>
                <w:sz w:val="20"/>
                <w:szCs w:val="20"/>
                <w:lang w:eastAsia="en-CA"/>
              </w:rPr>
            </w:pPr>
            <w:ins w:id="792" w:author="DFO-MPO" w:date="2018-02-19T16:46:00Z">
              <w:r w:rsidRPr="00B95338">
                <w:rPr>
                  <w:rFonts w:ascii="Arial" w:eastAsia="Times New Roman" w:hAnsi="Arial" w:cs="Arial"/>
                  <w:b/>
                  <w:bCs/>
                  <w:sz w:val="20"/>
                  <w:szCs w:val="20"/>
                  <w:lang w:eastAsia="en-CA"/>
                </w:rPr>
                <w:t>Main Bay</w:t>
              </w:r>
            </w:ins>
          </w:p>
        </w:tc>
      </w:tr>
      <w:tr w:rsidR="00262523" w:rsidRPr="00B95338" w:rsidTr="00A46301">
        <w:trPr>
          <w:trHeight w:val="255"/>
          <w:ins w:id="793"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right"/>
              <w:rPr>
                <w:ins w:id="794" w:author="DFO-MPO" w:date="2018-02-19T16:46:00Z"/>
                <w:rFonts w:ascii="Arial" w:eastAsia="Times New Roman" w:hAnsi="Arial" w:cs="Arial"/>
                <w:b/>
                <w:bCs/>
                <w:sz w:val="20"/>
                <w:szCs w:val="20"/>
                <w:lang w:eastAsia="en-CA"/>
              </w:rPr>
            </w:pPr>
            <w:ins w:id="795" w:author="DFO-MPO" w:date="2018-02-19T16:46:00Z">
              <w:r w:rsidRPr="00B95338">
                <w:rPr>
                  <w:rFonts w:ascii="Arial" w:eastAsia="Times New Roman" w:hAnsi="Arial" w:cs="Arial"/>
                  <w:b/>
                  <w:bCs/>
                  <w:sz w:val="20"/>
                  <w:szCs w:val="20"/>
                  <w:lang w:eastAsia="en-CA"/>
                </w:rPr>
                <w:t>2003</w:t>
              </w:r>
            </w:ins>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796" w:author="DFO-MPO" w:date="2018-02-19T16:46:00Z"/>
                <w:rFonts w:ascii="Arial" w:eastAsia="Times New Roman" w:hAnsi="Arial" w:cs="Arial"/>
                <w:b/>
                <w:bCs/>
                <w:sz w:val="20"/>
                <w:szCs w:val="20"/>
                <w:lang w:eastAsia="en-CA"/>
              </w:rPr>
            </w:pPr>
            <w:ins w:id="797" w:author="DFO-MPO" w:date="2018-02-19T16:46:00Z">
              <w:r w:rsidRPr="00B95338">
                <w:rPr>
                  <w:rFonts w:ascii="Arial" w:eastAsia="Times New Roman" w:hAnsi="Arial" w:cs="Arial"/>
                  <w:b/>
                  <w:bCs/>
                  <w:sz w:val="20"/>
                  <w:szCs w:val="20"/>
                  <w:lang w:eastAsia="en-CA"/>
                </w:rPr>
                <w:t>May</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798" w:author="DFO-MPO" w:date="2018-02-19T16:46:00Z"/>
                <w:rFonts w:ascii="Arial" w:eastAsia="Times New Roman" w:hAnsi="Arial" w:cs="Arial"/>
                <w:sz w:val="20"/>
                <w:szCs w:val="20"/>
                <w:lang w:eastAsia="en-CA"/>
              </w:rPr>
            </w:pPr>
            <w:ins w:id="799"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00" w:author="DFO-MPO" w:date="2018-02-19T16:46:00Z"/>
                <w:rFonts w:ascii="Arial" w:eastAsia="Times New Roman" w:hAnsi="Arial" w:cs="Arial"/>
                <w:sz w:val="20"/>
                <w:szCs w:val="20"/>
                <w:lang w:eastAsia="en-CA"/>
              </w:rPr>
            </w:pPr>
            <w:ins w:id="801" w:author="DFO-MPO" w:date="2018-02-19T16:46:00Z">
              <w:r w:rsidRPr="00B95338">
                <w:rPr>
                  <w:rFonts w:ascii="Arial" w:eastAsia="Times New Roman" w:hAnsi="Arial" w:cs="Arial"/>
                  <w:sz w:val="20"/>
                  <w:szCs w:val="20"/>
                  <w:lang w:eastAsia="en-CA"/>
                </w:rPr>
                <w:t>n</w:t>
              </w:r>
              <w:r>
                <w:rPr>
                  <w:rFonts w:ascii="Arial" w:eastAsia="Times New Roman" w:hAnsi="Arial" w:cs="Arial"/>
                  <w:sz w:val="20"/>
                  <w:szCs w:val="20"/>
                  <w:lang w:eastAsia="en-CA"/>
                </w:rPr>
                <w:t>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02" w:author="DFO-MPO" w:date="2018-02-19T16:46:00Z"/>
                <w:rFonts w:ascii="Arial" w:eastAsia="Times New Roman" w:hAnsi="Arial" w:cs="Arial"/>
                <w:sz w:val="20"/>
                <w:szCs w:val="20"/>
                <w:lang w:eastAsia="en-CA"/>
              </w:rPr>
            </w:pPr>
            <w:ins w:id="803" w:author="DFO-MPO" w:date="2018-02-19T16:46:00Z">
              <w:r w:rsidRPr="00B95338">
                <w:rPr>
                  <w:rFonts w:ascii="Arial" w:eastAsia="Times New Roman" w:hAnsi="Arial" w:cs="Arial"/>
                  <w:sz w:val="20"/>
                  <w:szCs w:val="20"/>
                  <w:lang w:eastAsia="en-CA"/>
                </w:rPr>
                <w:t>n</w:t>
              </w:r>
              <w:r>
                <w:rPr>
                  <w:rFonts w:ascii="Arial" w:eastAsia="Times New Roman" w:hAnsi="Arial" w:cs="Arial"/>
                  <w:sz w:val="20"/>
                  <w:szCs w:val="20"/>
                  <w:lang w:eastAsia="en-CA"/>
                </w:rPr>
                <w:t>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04" w:author="DFO-MPO" w:date="2018-02-19T16:46:00Z"/>
                <w:rFonts w:ascii="Arial" w:eastAsia="Times New Roman" w:hAnsi="Arial" w:cs="Arial"/>
                <w:sz w:val="20"/>
                <w:szCs w:val="20"/>
                <w:lang w:eastAsia="en-CA"/>
              </w:rPr>
            </w:pPr>
            <w:ins w:id="805" w:author="DFO-MPO" w:date="2018-02-19T16:46:00Z">
              <w:r w:rsidRPr="00B95338">
                <w:rPr>
                  <w:rFonts w:ascii="Arial" w:eastAsia="Times New Roman" w:hAnsi="Arial" w:cs="Arial"/>
                  <w:sz w:val="20"/>
                  <w:szCs w:val="20"/>
                  <w:lang w:eastAsia="en-CA"/>
                </w:rPr>
                <w:t>n</w:t>
              </w:r>
              <w:r>
                <w:rPr>
                  <w:rFonts w:ascii="Arial" w:eastAsia="Times New Roman" w:hAnsi="Arial" w:cs="Arial"/>
                  <w:sz w:val="20"/>
                  <w:szCs w:val="20"/>
                  <w:lang w:eastAsia="en-CA"/>
                </w:rPr>
                <w:t>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06" w:author="DFO-MPO" w:date="2018-02-19T16:46:00Z"/>
                <w:rFonts w:ascii="Arial" w:eastAsia="Times New Roman" w:hAnsi="Arial" w:cs="Arial"/>
                <w:sz w:val="20"/>
                <w:szCs w:val="20"/>
                <w:lang w:eastAsia="en-CA"/>
              </w:rPr>
            </w:pPr>
            <w:ins w:id="807" w:author="DFO-MPO" w:date="2018-02-19T16:46:00Z">
              <w:r w:rsidRPr="00B95338">
                <w:rPr>
                  <w:rFonts w:ascii="Arial" w:eastAsia="Times New Roman" w:hAnsi="Arial" w:cs="Arial"/>
                  <w:sz w:val="20"/>
                  <w:szCs w:val="20"/>
                  <w:lang w:eastAsia="en-CA"/>
                </w:rPr>
                <w:t>n</w:t>
              </w:r>
              <w:r>
                <w:rPr>
                  <w:rFonts w:ascii="Arial" w:eastAsia="Times New Roman" w:hAnsi="Arial" w:cs="Arial"/>
                  <w:sz w:val="20"/>
                  <w:szCs w:val="20"/>
                  <w:lang w:eastAsia="en-CA"/>
                </w:rPr>
                <w:t>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08" w:author="DFO-MPO" w:date="2018-02-19T16:46:00Z"/>
                <w:rFonts w:ascii="Arial" w:eastAsia="Times New Roman" w:hAnsi="Arial" w:cs="Arial"/>
                <w:sz w:val="20"/>
                <w:szCs w:val="20"/>
                <w:lang w:eastAsia="en-CA"/>
              </w:rPr>
            </w:pPr>
            <w:ins w:id="809"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10" w:author="DFO-MPO" w:date="2018-02-19T16:46:00Z"/>
                <w:rFonts w:ascii="Arial" w:eastAsia="Times New Roman" w:hAnsi="Arial" w:cs="Arial"/>
                <w:sz w:val="20"/>
                <w:szCs w:val="20"/>
                <w:lang w:eastAsia="en-CA"/>
              </w:rPr>
            </w:pPr>
            <w:ins w:id="811" w:author="DFO-MPO" w:date="2018-02-19T16:46:00Z">
              <w:r w:rsidRPr="00B95338">
                <w:rPr>
                  <w:rFonts w:ascii="Arial" w:eastAsia="Times New Roman" w:hAnsi="Arial" w:cs="Arial"/>
                  <w:sz w:val="20"/>
                  <w:szCs w:val="20"/>
                  <w:lang w:eastAsia="en-CA"/>
                </w:rPr>
                <w:t>0.68</w:t>
              </w:r>
            </w:ins>
          </w:p>
        </w:tc>
      </w:tr>
      <w:tr w:rsidR="00262523" w:rsidRPr="00B95338" w:rsidTr="00A46301">
        <w:trPr>
          <w:trHeight w:val="315"/>
          <w:ins w:id="812"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813"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814" w:author="DFO-MPO" w:date="2018-02-19T16:46:00Z"/>
                <w:rFonts w:ascii="Arial" w:eastAsia="Times New Roman" w:hAnsi="Arial" w:cs="Arial"/>
                <w:b/>
                <w:bCs/>
                <w:sz w:val="20"/>
                <w:szCs w:val="20"/>
                <w:lang w:eastAsia="en-CA"/>
              </w:rPr>
            </w:pPr>
            <w:ins w:id="815" w:author="DFO-MPO" w:date="2018-02-19T16:46:00Z">
              <w:r w:rsidRPr="00B95338">
                <w:rPr>
                  <w:rFonts w:ascii="Arial" w:eastAsia="Times New Roman" w:hAnsi="Arial" w:cs="Arial"/>
                  <w:b/>
                  <w:bCs/>
                  <w:sz w:val="20"/>
                  <w:szCs w:val="20"/>
                  <w:lang w:eastAsia="en-CA"/>
                </w:rPr>
                <w:t>Sep</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16" w:author="DFO-MPO" w:date="2018-02-19T16:46:00Z"/>
                <w:rFonts w:ascii="Arial" w:eastAsia="Times New Roman" w:hAnsi="Arial" w:cs="Arial"/>
                <w:sz w:val="20"/>
                <w:szCs w:val="20"/>
                <w:lang w:eastAsia="en-CA"/>
              </w:rPr>
            </w:pPr>
            <w:ins w:id="817" w:author="DFO-MPO" w:date="2018-02-19T16:46:00Z">
              <w:r w:rsidRPr="00B95338">
                <w:rPr>
                  <w:rFonts w:ascii="Arial" w:eastAsia="Times New Roman" w:hAnsi="Arial" w:cs="Arial"/>
                  <w:sz w:val="20"/>
                  <w:szCs w:val="20"/>
                  <w:lang w:eastAsia="en-CA"/>
                </w:rPr>
                <w:t>0.04</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18" w:author="DFO-MPO" w:date="2018-02-19T16:46:00Z"/>
                <w:rFonts w:ascii="Arial" w:eastAsia="Times New Roman" w:hAnsi="Arial" w:cs="Arial"/>
                <w:sz w:val="20"/>
                <w:szCs w:val="20"/>
                <w:lang w:eastAsia="en-CA"/>
              </w:rPr>
            </w:pPr>
            <w:ins w:id="819"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20" w:author="DFO-MPO" w:date="2018-02-19T16:46:00Z"/>
                <w:rFonts w:ascii="Arial" w:eastAsia="Times New Roman" w:hAnsi="Arial" w:cs="Arial"/>
                <w:sz w:val="20"/>
                <w:szCs w:val="20"/>
                <w:lang w:eastAsia="en-CA"/>
              </w:rPr>
            </w:pPr>
            <w:ins w:id="821"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22" w:author="DFO-MPO" w:date="2018-02-19T16:46:00Z"/>
                <w:rFonts w:ascii="Arial" w:eastAsia="Times New Roman" w:hAnsi="Arial" w:cs="Arial"/>
                <w:sz w:val="20"/>
                <w:szCs w:val="20"/>
                <w:lang w:eastAsia="en-CA"/>
              </w:rPr>
            </w:pPr>
            <w:ins w:id="823"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24" w:author="DFO-MPO" w:date="2018-02-19T16:46:00Z"/>
                <w:rFonts w:ascii="Arial" w:eastAsia="Times New Roman" w:hAnsi="Arial" w:cs="Arial"/>
                <w:sz w:val="20"/>
                <w:szCs w:val="20"/>
                <w:lang w:eastAsia="en-CA"/>
              </w:rPr>
            </w:pPr>
            <w:ins w:id="825"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26" w:author="DFO-MPO" w:date="2018-02-19T16:46:00Z"/>
                <w:rFonts w:ascii="Arial" w:eastAsia="Times New Roman" w:hAnsi="Arial" w:cs="Arial"/>
                <w:sz w:val="20"/>
                <w:szCs w:val="20"/>
                <w:lang w:eastAsia="en-CA"/>
              </w:rPr>
            </w:pPr>
            <w:ins w:id="827" w:author="DFO-MPO" w:date="2018-02-19T16:46:00Z">
              <w:r w:rsidRPr="00B95338">
                <w:rPr>
                  <w:rFonts w:ascii="Arial" w:eastAsia="Times New Roman" w:hAnsi="Arial" w:cs="Arial"/>
                  <w:sz w:val="20"/>
                  <w:szCs w:val="20"/>
                  <w:lang w:eastAsia="en-CA"/>
                </w:rPr>
                <w:t>n</w:t>
              </w:r>
              <w:r>
                <w:rPr>
                  <w:rFonts w:ascii="Arial" w:eastAsia="Times New Roman" w:hAnsi="Arial" w:cs="Arial"/>
                  <w:sz w:val="20"/>
                  <w:szCs w:val="20"/>
                  <w:lang w:eastAsia="en-CA"/>
                </w:rPr>
                <w:t>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28" w:author="DFO-MPO" w:date="2018-02-19T16:46:00Z"/>
                <w:rFonts w:ascii="Arial" w:eastAsia="Times New Roman" w:hAnsi="Arial" w:cs="Arial"/>
                <w:sz w:val="20"/>
                <w:szCs w:val="20"/>
                <w:lang w:eastAsia="en-CA"/>
              </w:rPr>
            </w:pPr>
            <w:ins w:id="829" w:author="DFO-MPO" w:date="2018-02-19T16:46:00Z">
              <w:r w:rsidRPr="00B95338">
                <w:rPr>
                  <w:rFonts w:ascii="Arial" w:eastAsia="Times New Roman" w:hAnsi="Arial" w:cs="Arial"/>
                  <w:sz w:val="20"/>
                  <w:szCs w:val="20"/>
                  <w:lang w:eastAsia="en-CA"/>
                </w:rPr>
                <w:t>0.01</w:t>
              </w:r>
            </w:ins>
          </w:p>
        </w:tc>
      </w:tr>
      <w:tr w:rsidR="00262523" w:rsidRPr="00B95338" w:rsidTr="00A46301">
        <w:trPr>
          <w:trHeight w:val="255"/>
          <w:ins w:id="830"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831"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832" w:author="DFO-MPO" w:date="2018-02-19T16:46:00Z"/>
                <w:rFonts w:ascii="Arial" w:eastAsia="Times New Roman" w:hAnsi="Arial" w:cs="Arial"/>
                <w:b/>
                <w:bCs/>
                <w:sz w:val="20"/>
                <w:szCs w:val="20"/>
                <w:lang w:eastAsia="en-CA"/>
              </w:rPr>
            </w:pPr>
            <w:ins w:id="833" w:author="DFO-MPO" w:date="2018-02-19T16:46:00Z">
              <w:r w:rsidRPr="00B95338">
                <w:rPr>
                  <w:rFonts w:ascii="Arial" w:eastAsia="Times New Roman" w:hAnsi="Arial" w:cs="Arial"/>
                  <w:b/>
                  <w:bCs/>
                  <w:sz w:val="20"/>
                  <w:szCs w:val="20"/>
                  <w:lang w:eastAsia="en-CA"/>
                </w:rPr>
                <w:t>Oct</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34" w:author="DFO-MPO" w:date="2018-02-19T16:46:00Z"/>
                <w:rFonts w:ascii="Arial" w:eastAsia="Times New Roman" w:hAnsi="Arial" w:cs="Arial"/>
                <w:sz w:val="20"/>
                <w:szCs w:val="20"/>
                <w:lang w:eastAsia="en-CA"/>
              </w:rPr>
            </w:pPr>
            <w:ins w:id="835"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36" w:author="DFO-MPO" w:date="2018-02-19T16:46:00Z"/>
                <w:rFonts w:ascii="Arial" w:eastAsia="Times New Roman" w:hAnsi="Arial" w:cs="Arial"/>
                <w:sz w:val="20"/>
                <w:szCs w:val="20"/>
                <w:lang w:eastAsia="en-CA"/>
              </w:rPr>
            </w:pPr>
            <w:ins w:id="837"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38" w:author="DFO-MPO" w:date="2018-02-19T16:46:00Z"/>
                <w:rFonts w:ascii="Arial" w:eastAsia="Times New Roman" w:hAnsi="Arial" w:cs="Arial"/>
                <w:sz w:val="20"/>
                <w:szCs w:val="20"/>
                <w:lang w:eastAsia="en-CA"/>
              </w:rPr>
            </w:pPr>
            <w:ins w:id="839"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40" w:author="DFO-MPO" w:date="2018-02-19T16:46:00Z"/>
                <w:rFonts w:ascii="Arial" w:eastAsia="Times New Roman" w:hAnsi="Arial" w:cs="Arial"/>
                <w:sz w:val="20"/>
                <w:szCs w:val="20"/>
                <w:lang w:eastAsia="en-CA"/>
              </w:rPr>
            </w:pPr>
            <w:ins w:id="841"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42" w:author="DFO-MPO" w:date="2018-02-19T16:46:00Z"/>
                <w:rFonts w:ascii="Arial" w:eastAsia="Times New Roman" w:hAnsi="Arial" w:cs="Arial"/>
                <w:sz w:val="20"/>
                <w:szCs w:val="20"/>
                <w:lang w:eastAsia="en-CA"/>
              </w:rPr>
            </w:pPr>
            <w:ins w:id="843"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44" w:author="DFO-MPO" w:date="2018-02-19T16:46:00Z"/>
                <w:rFonts w:ascii="Arial" w:eastAsia="Times New Roman" w:hAnsi="Arial" w:cs="Arial"/>
                <w:sz w:val="20"/>
                <w:szCs w:val="20"/>
                <w:lang w:eastAsia="en-CA"/>
              </w:rPr>
            </w:pPr>
            <w:ins w:id="845"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46" w:author="DFO-MPO" w:date="2018-02-19T16:46:00Z"/>
                <w:rFonts w:ascii="Arial" w:eastAsia="Times New Roman" w:hAnsi="Arial" w:cs="Arial"/>
                <w:sz w:val="20"/>
                <w:szCs w:val="20"/>
                <w:lang w:eastAsia="en-CA"/>
              </w:rPr>
            </w:pPr>
            <w:ins w:id="847" w:author="DFO-MPO" w:date="2018-02-19T16:46:00Z">
              <w:r w:rsidRPr="00B95338">
                <w:rPr>
                  <w:rFonts w:ascii="Arial" w:eastAsia="Times New Roman" w:hAnsi="Arial" w:cs="Arial"/>
                  <w:sz w:val="20"/>
                  <w:szCs w:val="20"/>
                  <w:lang w:eastAsia="en-CA"/>
                </w:rPr>
                <w:t>0.01</w:t>
              </w:r>
            </w:ins>
          </w:p>
        </w:tc>
      </w:tr>
      <w:tr w:rsidR="00262523" w:rsidRPr="00B95338" w:rsidTr="00A46301">
        <w:trPr>
          <w:trHeight w:val="255"/>
          <w:ins w:id="848"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right"/>
              <w:rPr>
                <w:ins w:id="849" w:author="DFO-MPO" w:date="2018-02-19T16:46:00Z"/>
                <w:rFonts w:ascii="Arial" w:eastAsia="Times New Roman" w:hAnsi="Arial" w:cs="Arial"/>
                <w:b/>
                <w:bCs/>
                <w:sz w:val="20"/>
                <w:szCs w:val="20"/>
                <w:lang w:eastAsia="en-CA"/>
              </w:rPr>
            </w:pPr>
            <w:ins w:id="850" w:author="DFO-MPO" w:date="2018-02-19T16:46:00Z">
              <w:r w:rsidRPr="00B95338">
                <w:rPr>
                  <w:rFonts w:ascii="Arial" w:eastAsia="Times New Roman" w:hAnsi="Arial" w:cs="Arial"/>
                  <w:b/>
                  <w:bCs/>
                  <w:sz w:val="20"/>
                  <w:szCs w:val="20"/>
                  <w:lang w:eastAsia="en-CA"/>
                </w:rPr>
                <w:t>2004</w:t>
              </w:r>
            </w:ins>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851" w:author="DFO-MPO" w:date="2018-02-19T16:46:00Z"/>
                <w:rFonts w:ascii="Arial" w:eastAsia="Times New Roman" w:hAnsi="Arial" w:cs="Arial"/>
                <w:b/>
                <w:bCs/>
                <w:sz w:val="20"/>
                <w:szCs w:val="20"/>
                <w:lang w:eastAsia="en-CA"/>
              </w:rPr>
            </w:pPr>
            <w:ins w:id="852" w:author="DFO-MPO" w:date="2018-02-19T16:46:00Z">
              <w:r w:rsidRPr="00B95338">
                <w:rPr>
                  <w:rFonts w:ascii="Arial" w:eastAsia="Times New Roman" w:hAnsi="Arial" w:cs="Arial"/>
                  <w:b/>
                  <w:bCs/>
                  <w:sz w:val="20"/>
                  <w:szCs w:val="20"/>
                  <w:lang w:eastAsia="en-CA"/>
                </w:rPr>
                <w:t>Jan</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53" w:author="DFO-MPO" w:date="2018-02-19T16:46:00Z"/>
                <w:rFonts w:ascii="Arial" w:eastAsia="Times New Roman" w:hAnsi="Arial" w:cs="Arial"/>
                <w:sz w:val="20"/>
                <w:szCs w:val="20"/>
                <w:lang w:eastAsia="en-CA"/>
              </w:rPr>
            </w:pPr>
            <w:ins w:id="854" w:author="DFO-MPO" w:date="2018-02-19T16:46:00Z">
              <w:r w:rsidRPr="00B95338">
                <w:rPr>
                  <w:rFonts w:ascii="Arial" w:eastAsia="Times New Roman" w:hAnsi="Arial" w:cs="Arial"/>
                  <w:sz w:val="20"/>
                  <w:szCs w:val="20"/>
                  <w:lang w:eastAsia="en-CA"/>
                </w:rPr>
                <w:t>0.04</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55" w:author="DFO-MPO" w:date="2018-02-19T16:46:00Z"/>
                <w:rFonts w:ascii="Arial" w:eastAsia="Times New Roman" w:hAnsi="Arial" w:cs="Arial"/>
                <w:sz w:val="20"/>
                <w:szCs w:val="20"/>
                <w:lang w:eastAsia="en-CA"/>
              </w:rPr>
            </w:pPr>
            <w:ins w:id="856" w:author="DFO-MPO" w:date="2018-02-19T16:46:00Z">
              <w:r w:rsidRPr="00B95338">
                <w:rPr>
                  <w:rFonts w:ascii="Arial" w:eastAsia="Times New Roman" w:hAnsi="Arial" w:cs="Arial"/>
                  <w:sz w:val="20"/>
                  <w:szCs w:val="20"/>
                  <w:lang w:eastAsia="en-CA"/>
                </w:rPr>
                <w:t>0.04</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57" w:author="DFO-MPO" w:date="2018-02-19T16:46:00Z"/>
                <w:rFonts w:ascii="Arial" w:eastAsia="Times New Roman" w:hAnsi="Arial" w:cs="Arial"/>
                <w:sz w:val="20"/>
                <w:szCs w:val="20"/>
                <w:lang w:eastAsia="en-CA"/>
              </w:rPr>
            </w:pPr>
            <w:ins w:id="858"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59" w:author="DFO-MPO" w:date="2018-02-19T16:46:00Z"/>
                <w:rFonts w:ascii="Arial" w:eastAsia="Times New Roman" w:hAnsi="Arial" w:cs="Arial"/>
                <w:sz w:val="20"/>
                <w:szCs w:val="20"/>
                <w:lang w:eastAsia="en-CA"/>
              </w:rPr>
            </w:pPr>
            <w:ins w:id="860"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61" w:author="DFO-MPO" w:date="2018-02-19T16:46:00Z"/>
                <w:rFonts w:ascii="Arial" w:eastAsia="Times New Roman" w:hAnsi="Arial" w:cs="Arial"/>
                <w:sz w:val="20"/>
                <w:szCs w:val="20"/>
                <w:lang w:eastAsia="en-CA"/>
              </w:rPr>
            </w:pPr>
            <w:ins w:id="862"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63" w:author="DFO-MPO" w:date="2018-02-19T16:46:00Z"/>
                <w:rFonts w:ascii="Arial" w:eastAsia="Times New Roman" w:hAnsi="Arial" w:cs="Arial"/>
                <w:sz w:val="20"/>
                <w:szCs w:val="20"/>
                <w:lang w:eastAsia="en-CA"/>
              </w:rPr>
            </w:pPr>
            <w:ins w:id="864" w:author="DFO-MPO" w:date="2018-02-19T16:46:00Z">
              <w:r w:rsidRPr="00B95338">
                <w:rPr>
                  <w:rFonts w:ascii="Arial" w:eastAsia="Times New Roman" w:hAnsi="Arial" w:cs="Arial"/>
                  <w:sz w:val="20"/>
                  <w:szCs w:val="20"/>
                  <w:lang w:eastAsia="en-CA"/>
                </w:rPr>
                <w:t>0.01</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65" w:author="DFO-MPO" w:date="2018-02-19T16:46:00Z"/>
                <w:rFonts w:ascii="Arial" w:eastAsia="Times New Roman" w:hAnsi="Arial" w:cs="Arial"/>
                <w:sz w:val="20"/>
                <w:szCs w:val="20"/>
                <w:lang w:eastAsia="en-CA"/>
              </w:rPr>
            </w:pPr>
            <w:ins w:id="866" w:author="DFO-MPO" w:date="2018-02-19T16:46:00Z">
              <w:r w:rsidRPr="00B95338">
                <w:rPr>
                  <w:rFonts w:ascii="Arial" w:eastAsia="Times New Roman" w:hAnsi="Arial" w:cs="Arial"/>
                  <w:sz w:val="20"/>
                  <w:szCs w:val="20"/>
                  <w:lang w:eastAsia="en-CA"/>
                </w:rPr>
                <w:t>0.00</w:t>
              </w:r>
            </w:ins>
          </w:p>
        </w:tc>
      </w:tr>
      <w:tr w:rsidR="00262523" w:rsidRPr="00B95338" w:rsidTr="00A46301">
        <w:trPr>
          <w:trHeight w:val="255"/>
          <w:ins w:id="867"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868"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869" w:author="DFO-MPO" w:date="2018-02-19T16:46:00Z"/>
                <w:rFonts w:ascii="Arial" w:eastAsia="Times New Roman" w:hAnsi="Arial" w:cs="Arial"/>
                <w:b/>
                <w:bCs/>
                <w:sz w:val="20"/>
                <w:szCs w:val="20"/>
                <w:lang w:eastAsia="en-CA"/>
              </w:rPr>
            </w:pPr>
            <w:ins w:id="870" w:author="DFO-MPO" w:date="2018-02-19T16:46:00Z">
              <w:r w:rsidRPr="00B95338">
                <w:rPr>
                  <w:rFonts w:ascii="Arial" w:eastAsia="Times New Roman" w:hAnsi="Arial" w:cs="Arial"/>
                  <w:b/>
                  <w:bCs/>
                  <w:sz w:val="20"/>
                  <w:szCs w:val="20"/>
                  <w:lang w:eastAsia="en-CA"/>
                </w:rPr>
                <w:t>May</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71" w:author="DFO-MPO" w:date="2018-02-19T16:46:00Z"/>
                <w:rFonts w:ascii="Arial" w:eastAsia="Times New Roman" w:hAnsi="Arial" w:cs="Arial"/>
                <w:sz w:val="20"/>
                <w:szCs w:val="20"/>
                <w:lang w:eastAsia="en-CA"/>
              </w:rPr>
            </w:pPr>
            <w:ins w:id="872"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73" w:author="DFO-MPO" w:date="2018-02-19T16:46:00Z"/>
                <w:rFonts w:ascii="Arial" w:eastAsia="Times New Roman" w:hAnsi="Arial" w:cs="Arial"/>
                <w:sz w:val="20"/>
                <w:szCs w:val="20"/>
                <w:lang w:eastAsia="en-CA"/>
              </w:rPr>
            </w:pPr>
            <w:ins w:id="874"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75" w:author="DFO-MPO" w:date="2018-02-19T16:46:00Z"/>
                <w:rFonts w:ascii="Arial" w:eastAsia="Times New Roman" w:hAnsi="Arial" w:cs="Arial"/>
                <w:sz w:val="20"/>
                <w:szCs w:val="20"/>
                <w:lang w:eastAsia="en-CA"/>
              </w:rPr>
            </w:pPr>
            <w:ins w:id="876"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77" w:author="DFO-MPO" w:date="2018-02-19T16:46:00Z"/>
                <w:rFonts w:ascii="Arial" w:eastAsia="Times New Roman" w:hAnsi="Arial" w:cs="Arial"/>
                <w:sz w:val="20"/>
                <w:szCs w:val="20"/>
                <w:lang w:eastAsia="en-CA"/>
              </w:rPr>
            </w:pPr>
            <w:ins w:id="878"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79" w:author="DFO-MPO" w:date="2018-02-19T16:46:00Z"/>
                <w:rFonts w:ascii="Arial" w:eastAsia="Times New Roman" w:hAnsi="Arial" w:cs="Arial"/>
                <w:sz w:val="20"/>
                <w:szCs w:val="20"/>
                <w:lang w:eastAsia="en-CA"/>
              </w:rPr>
            </w:pPr>
            <w:ins w:id="880"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81" w:author="DFO-MPO" w:date="2018-02-19T16:46:00Z"/>
                <w:rFonts w:ascii="Arial" w:eastAsia="Times New Roman" w:hAnsi="Arial" w:cs="Arial"/>
                <w:sz w:val="20"/>
                <w:szCs w:val="20"/>
                <w:lang w:eastAsia="en-CA"/>
              </w:rPr>
            </w:pPr>
            <w:ins w:id="882"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83" w:author="DFO-MPO" w:date="2018-02-19T16:46:00Z"/>
                <w:rFonts w:ascii="Arial" w:eastAsia="Times New Roman" w:hAnsi="Arial" w:cs="Arial"/>
                <w:sz w:val="20"/>
                <w:szCs w:val="20"/>
                <w:lang w:eastAsia="en-CA"/>
              </w:rPr>
            </w:pPr>
            <w:ins w:id="884" w:author="DFO-MPO" w:date="2018-02-19T16:46:00Z">
              <w:r w:rsidRPr="00B95338">
                <w:rPr>
                  <w:rFonts w:ascii="Arial" w:eastAsia="Times New Roman" w:hAnsi="Arial" w:cs="Arial"/>
                  <w:sz w:val="20"/>
                  <w:szCs w:val="20"/>
                  <w:lang w:eastAsia="en-CA"/>
                </w:rPr>
                <w:t>0.23</w:t>
              </w:r>
            </w:ins>
          </w:p>
        </w:tc>
      </w:tr>
      <w:tr w:rsidR="00262523" w:rsidRPr="00B95338" w:rsidTr="00A46301">
        <w:trPr>
          <w:trHeight w:val="255"/>
          <w:ins w:id="885"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886"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887" w:author="DFO-MPO" w:date="2018-02-19T16:46:00Z"/>
                <w:rFonts w:ascii="Arial" w:eastAsia="Times New Roman" w:hAnsi="Arial" w:cs="Arial"/>
                <w:b/>
                <w:bCs/>
                <w:sz w:val="20"/>
                <w:szCs w:val="20"/>
                <w:lang w:eastAsia="en-CA"/>
              </w:rPr>
            </w:pPr>
            <w:ins w:id="888" w:author="DFO-MPO" w:date="2018-02-19T16:46:00Z">
              <w:r w:rsidRPr="00B95338">
                <w:rPr>
                  <w:rFonts w:ascii="Arial" w:eastAsia="Times New Roman" w:hAnsi="Arial" w:cs="Arial"/>
                  <w:b/>
                  <w:bCs/>
                  <w:sz w:val="20"/>
                  <w:szCs w:val="20"/>
                  <w:lang w:eastAsia="en-CA"/>
                </w:rPr>
                <w:t>Jun</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89" w:author="DFO-MPO" w:date="2018-02-19T16:46:00Z"/>
                <w:rFonts w:ascii="Arial" w:eastAsia="Times New Roman" w:hAnsi="Arial" w:cs="Arial"/>
                <w:sz w:val="20"/>
                <w:szCs w:val="20"/>
                <w:lang w:eastAsia="en-CA"/>
              </w:rPr>
            </w:pPr>
            <w:ins w:id="890" w:author="DFO-MPO" w:date="2018-02-19T16:46:00Z">
              <w:r w:rsidRPr="00B95338">
                <w:rPr>
                  <w:rFonts w:ascii="Arial" w:eastAsia="Times New Roman" w:hAnsi="Arial" w:cs="Arial"/>
                  <w:sz w:val="20"/>
                  <w:szCs w:val="20"/>
                  <w:lang w:eastAsia="en-CA"/>
                </w:rPr>
                <w:t>1.91</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91" w:author="DFO-MPO" w:date="2018-02-19T16:46:00Z"/>
                <w:rFonts w:ascii="Arial" w:eastAsia="Times New Roman" w:hAnsi="Arial" w:cs="Arial"/>
                <w:sz w:val="20"/>
                <w:szCs w:val="20"/>
                <w:lang w:eastAsia="en-CA"/>
              </w:rPr>
            </w:pPr>
            <w:ins w:id="892" w:author="DFO-MPO" w:date="2018-02-19T16:46:00Z">
              <w:r w:rsidRPr="00B95338">
                <w:rPr>
                  <w:rFonts w:ascii="Arial" w:eastAsia="Times New Roman" w:hAnsi="Arial" w:cs="Arial"/>
                  <w:sz w:val="20"/>
                  <w:szCs w:val="20"/>
                  <w:lang w:eastAsia="en-CA"/>
                </w:rPr>
                <w:t>2.99</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93" w:author="DFO-MPO" w:date="2018-02-19T16:46:00Z"/>
                <w:rFonts w:ascii="Arial" w:eastAsia="Times New Roman" w:hAnsi="Arial" w:cs="Arial"/>
                <w:sz w:val="20"/>
                <w:szCs w:val="20"/>
                <w:lang w:eastAsia="en-CA"/>
              </w:rPr>
            </w:pPr>
            <w:ins w:id="894" w:author="DFO-MPO" w:date="2018-02-19T16:46:00Z">
              <w:r w:rsidRPr="00B95338">
                <w:rPr>
                  <w:rFonts w:ascii="Arial" w:eastAsia="Times New Roman" w:hAnsi="Arial" w:cs="Arial"/>
                  <w:sz w:val="20"/>
                  <w:szCs w:val="20"/>
                  <w:lang w:eastAsia="en-CA"/>
                </w:rPr>
                <w:t>4.14</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95" w:author="DFO-MPO" w:date="2018-02-19T16:46:00Z"/>
                <w:rFonts w:ascii="Arial" w:eastAsia="Times New Roman" w:hAnsi="Arial" w:cs="Arial"/>
                <w:sz w:val="20"/>
                <w:szCs w:val="20"/>
                <w:lang w:eastAsia="en-CA"/>
              </w:rPr>
            </w:pPr>
            <w:ins w:id="896" w:author="DFO-MPO" w:date="2018-02-19T16:46:00Z">
              <w:r w:rsidRPr="00B95338">
                <w:rPr>
                  <w:rFonts w:ascii="Arial" w:eastAsia="Times New Roman" w:hAnsi="Arial" w:cs="Arial"/>
                  <w:sz w:val="20"/>
                  <w:szCs w:val="20"/>
                  <w:lang w:eastAsia="en-CA"/>
                </w:rPr>
                <w:t>0.98</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97" w:author="DFO-MPO" w:date="2018-02-19T16:46:00Z"/>
                <w:rFonts w:ascii="Arial" w:eastAsia="Times New Roman" w:hAnsi="Arial" w:cs="Arial"/>
                <w:sz w:val="20"/>
                <w:szCs w:val="20"/>
                <w:lang w:eastAsia="en-CA"/>
              </w:rPr>
            </w:pPr>
            <w:ins w:id="898" w:author="DFO-MPO" w:date="2018-02-19T16:46:00Z">
              <w:r w:rsidRPr="00B95338">
                <w:rPr>
                  <w:rFonts w:ascii="Arial" w:eastAsia="Times New Roman" w:hAnsi="Arial" w:cs="Arial"/>
                  <w:sz w:val="20"/>
                  <w:szCs w:val="20"/>
                  <w:lang w:eastAsia="en-CA"/>
                </w:rPr>
                <w:t>3.6</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899" w:author="DFO-MPO" w:date="2018-02-19T16:46:00Z"/>
                <w:rFonts w:ascii="Arial" w:eastAsia="Times New Roman" w:hAnsi="Arial" w:cs="Arial"/>
                <w:sz w:val="20"/>
                <w:szCs w:val="20"/>
                <w:lang w:eastAsia="en-CA"/>
              </w:rPr>
            </w:pPr>
            <w:ins w:id="900" w:author="DFO-MPO" w:date="2018-02-19T16:46:00Z">
              <w:r w:rsidRPr="00B95338">
                <w:rPr>
                  <w:rFonts w:ascii="Arial" w:eastAsia="Times New Roman" w:hAnsi="Arial" w:cs="Arial"/>
                  <w:sz w:val="20"/>
                  <w:szCs w:val="20"/>
                  <w:lang w:eastAsia="en-CA"/>
                </w:rPr>
                <w:t>3.63</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01" w:author="DFO-MPO" w:date="2018-02-19T16:46:00Z"/>
                <w:rFonts w:ascii="Arial" w:eastAsia="Times New Roman" w:hAnsi="Arial" w:cs="Arial"/>
                <w:sz w:val="20"/>
                <w:szCs w:val="20"/>
                <w:lang w:eastAsia="en-CA"/>
              </w:rPr>
            </w:pPr>
            <w:ins w:id="902" w:author="DFO-MPO" w:date="2018-02-19T16:46:00Z">
              <w:r w:rsidRPr="00B95338">
                <w:rPr>
                  <w:rFonts w:ascii="Arial" w:eastAsia="Times New Roman" w:hAnsi="Arial" w:cs="Arial"/>
                  <w:sz w:val="20"/>
                  <w:szCs w:val="20"/>
                  <w:lang w:eastAsia="en-CA"/>
                </w:rPr>
                <w:t>10.72</w:t>
              </w:r>
            </w:ins>
          </w:p>
        </w:tc>
      </w:tr>
      <w:tr w:rsidR="00262523" w:rsidRPr="00B95338" w:rsidTr="00A46301">
        <w:trPr>
          <w:trHeight w:val="255"/>
          <w:ins w:id="903"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904"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905" w:author="DFO-MPO" w:date="2018-02-19T16:46:00Z"/>
                <w:rFonts w:ascii="Arial" w:eastAsia="Times New Roman" w:hAnsi="Arial" w:cs="Arial"/>
                <w:b/>
                <w:bCs/>
                <w:sz w:val="20"/>
                <w:szCs w:val="20"/>
                <w:lang w:eastAsia="en-CA"/>
              </w:rPr>
            </w:pPr>
            <w:ins w:id="906" w:author="DFO-MPO" w:date="2018-02-19T16:46:00Z">
              <w:r w:rsidRPr="00B95338">
                <w:rPr>
                  <w:rFonts w:ascii="Arial" w:eastAsia="Times New Roman" w:hAnsi="Arial" w:cs="Arial"/>
                  <w:b/>
                  <w:bCs/>
                  <w:sz w:val="20"/>
                  <w:szCs w:val="20"/>
                  <w:lang w:eastAsia="en-CA"/>
                </w:rPr>
                <w:t>Sep</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07" w:author="DFO-MPO" w:date="2018-02-19T16:46:00Z"/>
                <w:rFonts w:ascii="Arial" w:eastAsia="Times New Roman" w:hAnsi="Arial" w:cs="Arial"/>
                <w:sz w:val="20"/>
                <w:szCs w:val="20"/>
                <w:lang w:eastAsia="en-CA"/>
              </w:rPr>
            </w:pPr>
            <w:ins w:id="908"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09" w:author="DFO-MPO" w:date="2018-02-19T16:46:00Z"/>
                <w:rFonts w:ascii="Arial" w:eastAsia="Times New Roman" w:hAnsi="Arial" w:cs="Arial"/>
                <w:sz w:val="20"/>
                <w:szCs w:val="20"/>
                <w:lang w:eastAsia="en-CA"/>
              </w:rPr>
            </w:pPr>
            <w:ins w:id="910"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11" w:author="DFO-MPO" w:date="2018-02-19T16:46:00Z"/>
                <w:rFonts w:ascii="Arial" w:eastAsia="Times New Roman" w:hAnsi="Arial" w:cs="Arial"/>
                <w:sz w:val="20"/>
                <w:szCs w:val="20"/>
                <w:lang w:eastAsia="en-CA"/>
              </w:rPr>
            </w:pPr>
            <w:ins w:id="912"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13" w:author="DFO-MPO" w:date="2018-02-19T16:46:00Z"/>
                <w:rFonts w:ascii="Arial" w:eastAsia="Times New Roman" w:hAnsi="Arial" w:cs="Arial"/>
                <w:sz w:val="20"/>
                <w:szCs w:val="20"/>
                <w:lang w:eastAsia="en-CA"/>
              </w:rPr>
            </w:pPr>
            <w:ins w:id="914"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15" w:author="DFO-MPO" w:date="2018-02-19T16:46:00Z"/>
                <w:rFonts w:ascii="Arial" w:eastAsia="Times New Roman" w:hAnsi="Arial" w:cs="Arial"/>
                <w:sz w:val="20"/>
                <w:szCs w:val="20"/>
                <w:lang w:eastAsia="en-CA"/>
              </w:rPr>
            </w:pPr>
            <w:ins w:id="916"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17" w:author="DFO-MPO" w:date="2018-02-19T16:46:00Z"/>
                <w:rFonts w:ascii="Arial" w:eastAsia="Times New Roman" w:hAnsi="Arial" w:cs="Arial"/>
                <w:sz w:val="20"/>
                <w:szCs w:val="20"/>
                <w:lang w:eastAsia="en-CA"/>
              </w:rPr>
            </w:pPr>
            <w:ins w:id="918"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19" w:author="DFO-MPO" w:date="2018-02-19T16:46:00Z"/>
                <w:rFonts w:ascii="Arial" w:eastAsia="Times New Roman" w:hAnsi="Arial" w:cs="Arial"/>
                <w:sz w:val="20"/>
                <w:szCs w:val="20"/>
                <w:lang w:eastAsia="en-CA"/>
              </w:rPr>
            </w:pPr>
            <w:ins w:id="920" w:author="DFO-MPO" w:date="2018-02-19T16:46:00Z">
              <w:r w:rsidRPr="00B95338">
                <w:rPr>
                  <w:rFonts w:ascii="Arial" w:eastAsia="Times New Roman" w:hAnsi="Arial" w:cs="Arial"/>
                  <w:sz w:val="20"/>
                  <w:szCs w:val="20"/>
                  <w:lang w:eastAsia="en-CA"/>
                </w:rPr>
                <w:t>0.03</w:t>
              </w:r>
            </w:ins>
          </w:p>
        </w:tc>
      </w:tr>
      <w:tr w:rsidR="00262523" w:rsidRPr="00B95338" w:rsidTr="00A46301">
        <w:trPr>
          <w:trHeight w:val="255"/>
          <w:ins w:id="921"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right"/>
              <w:rPr>
                <w:ins w:id="922" w:author="DFO-MPO" w:date="2018-02-19T16:46:00Z"/>
                <w:rFonts w:ascii="Arial" w:eastAsia="Times New Roman" w:hAnsi="Arial" w:cs="Arial"/>
                <w:b/>
                <w:bCs/>
                <w:sz w:val="20"/>
                <w:szCs w:val="20"/>
                <w:lang w:eastAsia="en-CA"/>
              </w:rPr>
            </w:pPr>
            <w:ins w:id="923" w:author="DFO-MPO" w:date="2018-02-19T16:46:00Z">
              <w:r w:rsidRPr="00B95338">
                <w:rPr>
                  <w:rFonts w:ascii="Arial" w:eastAsia="Times New Roman" w:hAnsi="Arial" w:cs="Arial"/>
                  <w:b/>
                  <w:bCs/>
                  <w:sz w:val="20"/>
                  <w:szCs w:val="20"/>
                  <w:lang w:eastAsia="en-CA"/>
                </w:rPr>
                <w:t>2005</w:t>
              </w:r>
            </w:ins>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924" w:author="DFO-MPO" w:date="2018-02-19T16:46:00Z"/>
                <w:rFonts w:ascii="Arial" w:eastAsia="Times New Roman" w:hAnsi="Arial" w:cs="Arial"/>
                <w:b/>
                <w:bCs/>
                <w:sz w:val="20"/>
                <w:szCs w:val="20"/>
                <w:lang w:eastAsia="en-CA"/>
              </w:rPr>
            </w:pPr>
            <w:ins w:id="925" w:author="DFO-MPO" w:date="2018-02-19T16:46:00Z">
              <w:r w:rsidRPr="00B95338">
                <w:rPr>
                  <w:rFonts w:ascii="Arial" w:eastAsia="Times New Roman" w:hAnsi="Arial" w:cs="Arial"/>
                  <w:b/>
                  <w:bCs/>
                  <w:sz w:val="20"/>
                  <w:szCs w:val="20"/>
                  <w:lang w:eastAsia="en-CA"/>
                </w:rPr>
                <w:t xml:space="preserve">Jan </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26" w:author="DFO-MPO" w:date="2018-02-19T16:46:00Z"/>
                <w:rFonts w:ascii="Arial" w:eastAsia="Times New Roman" w:hAnsi="Arial" w:cs="Arial"/>
                <w:sz w:val="20"/>
                <w:szCs w:val="20"/>
                <w:lang w:eastAsia="en-CA"/>
              </w:rPr>
            </w:pPr>
            <w:ins w:id="927"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28" w:author="DFO-MPO" w:date="2018-02-19T16:46:00Z"/>
                <w:rFonts w:ascii="Arial" w:eastAsia="Times New Roman" w:hAnsi="Arial" w:cs="Arial"/>
                <w:sz w:val="20"/>
                <w:szCs w:val="20"/>
                <w:lang w:eastAsia="en-CA"/>
              </w:rPr>
            </w:pPr>
            <w:ins w:id="929"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30" w:author="DFO-MPO" w:date="2018-02-19T16:46:00Z"/>
                <w:rFonts w:ascii="Arial" w:eastAsia="Times New Roman" w:hAnsi="Arial" w:cs="Arial"/>
                <w:sz w:val="20"/>
                <w:szCs w:val="20"/>
                <w:lang w:eastAsia="en-CA"/>
              </w:rPr>
            </w:pPr>
            <w:ins w:id="931"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32" w:author="DFO-MPO" w:date="2018-02-19T16:46:00Z"/>
                <w:rFonts w:ascii="Arial" w:eastAsia="Times New Roman" w:hAnsi="Arial" w:cs="Arial"/>
                <w:sz w:val="20"/>
                <w:szCs w:val="20"/>
                <w:lang w:eastAsia="en-CA"/>
              </w:rPr>
            </w:pPr>
            <w:ins w:id="933"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34" w:author="DFO-MPO" w:date="2018-02-19T16:46:00Z"/>
                <w:rFonts w:ascii="Arial" w:eastAsia="Times New Roman" w:hAnsi="Arial" w:cs="Arial"/>
                <w:sz w:val="20"/>
                <w:szCs w:val="20"/>
                <w:lang w:eastAsia="en-CA"/>
              </w:rPr>
            </w:pPr>
            <w:ins w:id="935"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36" w:author="DFO-MPO" w:date="2018-02-19T16:46:00Z"/>
                <w:rFonts w:ascii="Arial" w:eastAsia="Times New Roman" w:hAnsi="Arial" w:cs="Arial"/>
                <w:sz w:val="20"/>
                <w:szCs w:val="20"/>
                <w:lang w:eastAsia="en-CA"/>
              </w:rPr>
            </w:pPr>
            <w:ins w:id="937"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38" w:author="DFO-MPO" w:date="2018-02-19T16:46:00Z"/>
                <w:rFonts w:ascii="Arial" w:eastAsia="Times New Roman" w:hAnsi="Arial" w:cs="Arial"/>
                <w:sz w:val="20"/>
                <w:szCs w:val="20"/>
                <w:lang w:eastAsia="en-CA"/>
              </w:rPr>
            </w:pPr>
            <w:ins w:id="939" w:author="DFO-MPO" w:date="2018-02-19T16:46:00Z">
              <w:r w:rsidRPr="00B95338">
                <w:rPr>
                  <w:rFonts w:ascii="Arial" w:eastAsia="Times New Roman" w:hAnsi="Arial" w:cs="Arial"/>
                  <w:sz w:val="20"/>
                  <w:szCs w:val="20"/>
                  <w:lang w:eastAsia="en-CA"/>
                </w:rPr>
                <w:t>0.00</w:t>
              </w:r>
            </w:ins>
          </w:p>
        </w:tc>
      </w:tr>
      <w:tr w:rsidR="00262523" w:rsidRPr="00B95338" w:rsidTr="00A46301">
        <w:trPr>
          <w:trHeight w:val="255"/>
          <w:ins w:id="940"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941"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942" w:author="DFO-MPO" w:date="2018-02-19T16:46:00Z"/>
                <w:rFonts w:ascii="Arial" w:eastAsia="Times New Roman" w:hAnsi="Arial" w:cs="Arial"/>
                <w:b/>
                <w:bCs/>
                <w:sz w:val="20"/>
                <w:szCs w:val="20"/>
                <w:lang w:eastAsia="en-CA"/>
              </w:rPr>
            </w:pPr>
            <w:ins w:id="943" w:author="DFO-MPO" w:date="2018-02-19T16:46:00Z">
              <w:r w:rsidRPr="00B95338">
                <w:rPr>
                  <w:rFonts w:ascii="Arial" w:eastAsia="Times New Roman" w:hAnsi="Arial" w:cs="Arial"/>
                  <w:b/>
                  <w:bCs/>
                  <w:sz w:val="20"/>
                  <w:szCs w:val="20"/>
                  <w:lang w:eastAsia="en-CA"/>
                </w:rPr>
                <w:t>May</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44" w:author="DFO-MPO" w:date="2018-02-19T16:46:00Z"/>
                <w:rFonts w:ascii="Arial" w:eastAsia="Times New Roman" w:hAnsi="Arial" w:cs="Arial"/>
                <w:sz w:val="20"/>
                <w:szCs w:val="20"/>
                <w:lang w:eastAsia="en-CA"/>
              </w:rPr>
            </w:pPr>
            <w:ins w:id="945"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46" w:author="DFO-MPO" w:date="2018-02-19T16:46:00Z"/>
                <w:rFonts w:ascii="Arial" w:eastAsia="Times New Roman" w:hAnsi="Arial" w:cs="Arial"/>
                <w:sz w:val="20"/>
                <w:szCs w:val="20"/>
                <w:lang w:eastAsia="en-CA"/>
              </w:rPr>
            </w:pPr>
            <w:ins w:id="947"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48" w:author="DFO-MPO" w:date="2018-02-19T16:46:00Z"/>
                <w:rFonts w:ascii="Arial" w:eastAsia="Times New Roman" w:hAnsi="Arial" w:cs="Arial"/>
                <w:sz w:val="20"/>
                <w:szCs w:val="20"/>
                <w:lang w:eastAsia="en-CA"/>
              </w:rPr>
            </w:pPr>
            <w:ins w:id="949"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50" w:author="DFO-MPO" w:date="2018-02-19T16:46:00Z"/>
                <w:rFonts w:ascii="Arial" w:eastAsia="Times New Roman" w:hAnsi="Arial" w:cs="Arial"/>
                <w:sz w:val="20"/>
                <w:szCs w:val="20"/>
                <w:lang w:eastAsia="en-CA"/>
              </w:rPr>
            </w:pPr>
            <w:ins w:id="951"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52" w:author="DFO-MPO" w:date="2018-02-19T16:46:00Z"/>
                <w:rFonts w:ascii="Arial" w:eastAsia="Times New Roman" w:hAnsi="Arial" w:cs="Arial"/>
                <w:sz w:val="20"/>
                <w:szCs w:val="20"/>
                <w:lang w:eastAsia="en-CA"/>
              </w:rPr>
            </w:pPr>
            <w:ins w:id="953"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54" w:author="DFO-MPO" w:date="2018-02-19T16:46:00Z"/>
                <w:rFonts w:ascii="Arial" w:eastAsia="Times New Roman" w:hAnsi="Arial" w:cs="Arial"/>
                <w:sz w:val="20"/>
                <w:szCs w:val="20"/>
                <w:lang w:eastAsia="en-CA"/>
              </w:rPr>
            </w:pPr>
            <w:ins w:id="955"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56" w:author="DFO-MPO" w:date="2018-02-19T16:46:00Z"/>
                <w:rFonts w:ascii="Arial" w:eastAsia="Times New Roman" w:hAnsi="Arial" w:cs="Arial"/>
                <w:sz w:val="20"/>
                <w:szCs w:val="20"/>
                <w:lang w:eastAsia="en-CA"/>
              </w:rPr>
            </w:pPr>
            <w:ins w:id="957" w:author="DFO-MPO" w:date="2018-02-19T16:46:00Z">
              <w:r w:rsidRPr="00B95338">
                <w:rPr>
                  <w:rFonts w:ascii="Arial" w:eastAsia="Times New Roman" w:hAnsi="Arial" w:cs="Arial"/>
                  <w:sz w:val="20"/>
                  <w:szCs w:val="20"/>
                  <w:lang w:eastAsia="en-CA"/>
                </w:rPr>
                <w:t>1.09</w:t>
              </w:r>
            </w:ins>
          </w:p>
        </w:tc>
      </w:tr>
      <w:tr w:rsidR="00262523" w:rsidRPr="00B95338" w:rsidTr="00A46301">
        <w:trPr>
          <w:trHeight w:val="255"/>
          <w:ins w:id="958"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959"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960" w:author="DFO-MPO" w:date="2018-02-19T16:46:00Z"/>
                <w:rFonts w:ascii="Arial" w:eastAsia="Times New Roman" w:hAnsi="Arial" w:cs="Arial"/>
                <w:b/>
                <w:bCs/>
                <w:sz w:val="20"/>
                <w:szCs w:val="20"/>
                <w:lang w:eastAsia="en-CA"/>
              </w:rPr>
            </w:pPr>
            <w:ins w:id="961" w:author="DFO-MPO" w:date="2018-02-19T16:46:00Z">
              <w:r w:rsidRPr="00B95338">
                <w:rPr>
                  <w:rFonts w:ascii="Arial" w:eastAsia="Times New Roman" w:hAnsi="Arial" w:cs="Arial"/>
                  <w:b/>
                  <w:bCs/>
                  <w:sz w:val="20"/>
                  <w:szCs w:val="20"/>
                  <w:lang w:eastAsia="en-CA"/>
                </w:rPr>
                <w:t>Jun</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62" w:author="DFO-MPO" w:date="2018-02-19T16:46:00Z"/>
                <w:rFonts w:ascii="Arial" w:eastAsia="Times New Roman" w:hAnsi="Arial" w:cs="Arial"/>
                <w:sz w:val="20"/>
                <w:szCs w:val="20"/>
                <w:lang w:eastAsia="en-CA"/>
              </w:rPr>
            </w:pPr>
            <w:ins w:id="963" w:author="DFO-MPO" w:date="2018-02-19T16:46:00Z">
              <w:r w:rsidRPr="00B95338">
                <w:rPr>
                  <w:rFonts w:ascii="Arial" w:eastAsia="Times New Roman" w:hAnsi="Arial" w:cs="Arial"/>
                  <w:sz w:val="20"/>
                  <w:szCs w:val="20"/>
                  <w:lang w:eastAsia="en-CA"/>
                </w:rPr>
                <w:t>0.14</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64" w:author="DFO-MPO" w:date="2018-02-19T16:46:00Z"/>
                <w:rFonts w:ascii="Arial" w:eastAsia="Times New Roman" w:hAnsi="Arial" w:cs="Arial"/>
                <w:sz w:val="20"/>
                <w:szCs w:val="20"/>
                <w:lang w:eastAsia="en-CA"/>
              </w:rPr>
            </w:pPr>
            <w:ins w:id="965" w:author="DFO-MPO" w:date="2018-02-19T16:46:00Z">
              <w:r w:rsidRPr="00B95338">
                <w:rPr>
                  <w:rFonts w:ascii="Arial" w:eastAsia="Times New Roman" w:hAnsi="Arial" w:cs="Arial"/>
                  <w:sz w:val="20"/>
                  <w:szCs w:val="20"/>
                  <w:lang w:eastAsia="en-CA"/>
                </w:rPr>
                <w:t>0.11</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66" w:author="DFO-MPO" w:date="2018-02-19T16:46:00Z"/>
                <w:rFonts w:ascii="Arial" w:eastAsia="Times New Roman" w:hAnsi="Arial" w:cs="Arial"/>
                <w:sz w:val="20"/>
                <w:szCs w:val="20"/>
                <w:lang w:eastAsia="en-CA"/>
              </w:rPr>
            </w:pPr>
            <w:ins w:id="967"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68" w:author="DFO-MPO" w:date="2018-02-19T16:46:00Z"/>
                <w:rFonts w:ascii="Arial" w:eastAsia="Times New Roman" w:hAnsi="Arial" w:cs="Arial"/>
                <w:sz w:val="20"/>
                <w:szCs w:val="20"/>
                <w:lang w:eastAsia="en-CA"/>
              </w:rPr>
            </w:pPr>
            <w:ins w:id="969" w:author="DFO-MPO" w:date="2018-02-19T16:46:00Z">
              <w:r w:rsidRPr="00B95338">
                <w:rPr>
                  <w:rFonts w:ascii="Arial" w:eastAsia="Times New Roman" w:hAnsi="Arial" w:cs="Arial"/>
                  <w:sz w:val="20"/>
                  <w:szCs w:val="20"/>
                  <w:lang w:eastAsia="en-CA"/>
                </w:rPr>
                <w:t>0.59</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70" w:author="DFO-MPO" w:date="2018-02-19T16:46:00Z"/>
                <w:rFonts w:ascii="Arial" w:eastAsia="Times New Roman" w:hAnsi="Arial" w:cs="Arial"/>
                <w:sz w:val="20"/>
                <w:szCs w:val="20"/>
                <w:lang w:eastAsia="en-CA"/>
              </w:rPr>
            </w:pPr>
            <w:ins w:id="971" w:author="DFO-MPO" w:date="2018-02-19T16:46:00Z">
              <w:r w:rsidRPr="00B95338">
                <w:rPr>
                  <w:rFonts w:ascii="Arial" w:eastAsia="Times New Roman" w:hAnsi="Arial" w:cs="Arial"/>
                  <w:sz w:val="20"/>
                  <w:szCs w:val="20"/>
                  <w:lang w:eastAsia="en-CA"/>
                </w:rPr>
                <w:t>20.6</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72" w:author="DFO-MPO" w:date="2018-02-19T16:46:00Z"/>
                <w:rFonts w:ascii="Arial" w:eastAsia="Times New Roman" w:hAnsi="Arial" w:cs="Arial"/>
                <w:sz w:val="20"/>
                <w:szCs w:val="20"/>
                <w:lang w:eastAsia="en-CA"/>
              </w:rPr>
            </w:pPr>
            <w:ins w:id="973" w:author="DFO-MPO" w:date="2018-02-19T16:46:00Z">
              <w:r w:rsidRPr="00B95338">
                <w:rPr>
                  <w:rFonts w:ascii="Arial" w:eastAsia="Times New Roman" w:hAnsi="Arial" w:cs="Arial"/>
                  <w:sz w:val="20"/>
                  <w:szCs w:val="20"/>
                  <w:lang w:eastAsia="en-CA"/>
                </w:rPr>
                <w:t>0.12</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74" w:author="DFO-MPO" w:date="2018-02-19T16:46:00Z"/>
                <w:rFonts w:ascii="Arial" w:eastAsia="Times New Roman" w:hAnsi="Arial" w:cs="Arial"/>
                <w:sz w:val="20"/>
                <w:szCs w:val="20"/>
                <w:lang w:eastAsia="en-CA"/>
              </w:rPr>
            </w:pPr>
            <w:ins w:id="975" w:author="DFO-MPO" w:date="2018-02-19T16:46:00Z">
              <w:r w:rsidRPr="00B95338">
                <w:rPr>
                  <w:rFonts w:ascii="Arial" w:eastAsia="Times New Roman" w:hAnsi="Arial" w:cs="Arial"/>
                  <w:sz w:val="20"/>
                  <w:szCs w:val="20"/>
                  <w:lang w:eastAsia="en-CA"/>
                </w:rPr>
                <w:t>5.11</w:t>
              </w:r>
            </w:ins>
          </w:p>
        </w:tc>
      </w:tr>
      <w:tr w:rsidR="00262523" w:rsidRPr="00B95338" w:rsidTr="00A46301">
        <w:trPr>
          <w:trHeight w:val="255"/>
          <w:ins w:id="976"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977"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rPr>
                <w:ins w:id="978" w:author="DFO-MPO" w:date="2018-02-19T16:46:00Z"/>
                <w:rFonts w:ascii="Arial" w:eastAsia="Times New Roman" w:hAnsi="Arial" w:cs="Arial"/>
                <w:b/>
                <w:bCs/>
                <w:sz w:val="20"/>
                <w:szCs w:val="20"/>
                <w:lang w:eastAsia="en-CA"/>
              </w:rPr>
            </w:pPr>
            <w:ins w:id="979" w:author="DFO-MPO" w:date="2018-02-19T16:46:00Z">
              <w:r w:rsidRPr="00B95338">
                <w:rPr>
                  <w:rFonts w:ascii="Arial" w:eastAsia="Times New Roman" w:hAnsi="Arial" w:cs="Arial"/>
                  <w:b/>
                  <w:bCs/>
                  <w:sz w:val="20"/>
                  <w:szCs w:val="20"/>
                  <w:lang w:eastAsia="en-CA"/>
                </w:rPr>
                <w:t>Sep</w:t>
              </w:r>
            </w:ins>
          </w:p>
        </w:tc>
        <w:tc>
          <w:tcPr>
            <w:tcW w:w="115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80" w:author="DFO-MPO" w:date="2018-02-19T16:46:00Z"/>
                <w:rFonts w:ascii="Arial" w:eastAsia="Times New Roman" w:hAnsi="Arial" w:cs="Arial"/>
                <w:sz w:val="20"/>
                <w:szCs w:val="20"/>
                <w:lang w:eastAsia="en-CA"/>
              </w:rPr>
            </w:pPr>
            <w:ins w:id="981"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82" w:author="DFO-MPO" w:date="2018-02-19T16:46:00Z"/>
                <w:rFonts w:ascii="Arial" w:eastAsia="Times New Roman" w:hAnsi="Arial" w:cs="Arial"/>
                <w:sz w:val="20"/>
                <w:szCs w:val="20"/>
                <w:lang w:eastAsia="en-CA"/>
              </w:rPr>
            </w:pPr>
            <w:ins w:id="983"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84" w:author="DFO-MPO" w:date="2018-02-19T16:46:00Z"/>
                <w:rFonts w:ascii="Arial" w:eastAsia="Times New Roman" w:hAnsi="Arial" w:cs="Arial"/>
                <w:sz w:val="20"/>
                <w:szCs w:val="20"/>
                <w:lang w:eastAsia="en-CA"/>
              </w:rPr>
            </w:pPr>
            <w:ins w:id="985"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86" w:author="DFO-MPO" w:date="2018-02-19T16:46:00Z"/>
                <w:rFonts w:ascii="Arial" w:eastAsia="Times New Roman" w:hAnsi="Arial" w:cs="Arial"/>
                <w:sz w:val="20"/>
                <w:szCs w:val="20"/>
                <w:lang w:eastAsia="en-CA"/>
              </w:rPr>
            </w:pPr>
            <w:ins w:id="987"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88" w:author="DFO-MPO" w:date="2018-02-19T16:46:00Z"/>
                <w:rFonts w:ascii="Arial" w:eastAsia="Times New Roman" w:hAnsi="Arial" w:cs="Arial"/>
                <w:sz w:val="20"/>
                <w:szCs w:val="20"/>
                <w:lang w:eastAsia="en-CA"/>
              </w:rPr>
            </w:pPr>
            <w:ins w:id="989"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90" w:author="DFO-MPO" w:date="2018-02-19T16:46:00Z"/>
                <w:rFonts w:ascii="Arial" w:eastAsia="Times New Roman" w:hAnsi="Arial" w:cs="Arial"/>
                <w:sz w:val="20"/>
                <w:szCs w:val="20"/>
                <w:lang w:eastAsia="en-CA"/>
              </w:rPr>
            </w:pPr>
            <w:ins w:id="991"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A46301">
            <w:pPr>
              <w:spacing w:after="0" w:line="240" w:lineRule="auto"/>
              <w:jc w:val="center"/>
              <w:rPr>
                <w:ins w:id="992" w:author="DFO-MPO" w:date="2018-02-19T16:46:00Z"/>
                <w:rFonts w:ascii="Arial" w:eastAsia="Times New Roman" w:hAnsi="Arial" w:cs="Arial"/>
                <w:sz w:val="20"/>
                <w:szCs w:val="20"/>
                <w:lang w:eastAsia="en-CA"/>
              </w:rPr>
            </w:pPr>
            <w:ins w:id="993" w:author="DFO-MPO" w:date="2018-02-19T16:46:00Z">
              <w:r w:rsidRPr="00B95338">
                <w:rPr>
                  <w:rFonts w:ascii="Arial" w:eastAsia="Times New Roman" w:hAnsi="Arial" w:cs="Arial"/>
                  <w:sz w:val="20"/>
                  <w:szCs w:val="20"/>
                  <w:lang w:eastAsia="en-CA"/>
                </w:rPr>
                <w:t>0.00</w:t>
              </w:r>
            </w:ins>
          </w:p>
        </w:tc>
      </w:tr>
    </w:tbl>
    <w:p w:rsidR="00262523" w:rsidRDefault="00262523" w:rsidP="00262523">
      <w:pPr>
        <w:rPr>
          <w:ins w:id="994" w:author="DFO-MPO" w:date="2018-02-19T16:46:00Z"/>
        </w:rPr>
      </w:pPr>
    </w:p>
    <w:p w:rsidR="00262523" w:rsidRDefault="00262523" w:rsidP="00262523">
      <w:pPr>
        <w:rPr>
          <w:ins w:id="995" w:author="DFO-MPO" w:date="2018-02-19T16:46:00Z"/>
        </w:rPr>
      </w:pPr>
    </w:p>
    <w:p w:rsidR="00262523" w:rsidRDefault="00262523" w:rsidP="00262523">
      <w:pPr>
        <w:rPr>
          <w:ins w:id="996" w:author="DFO-MPO" w:date="2018-02-19T16:46:00Z"/>
        </w:rPr>
      </w:pPr>
    </w:p>
    <w:p w:rsidR="00262523" w:rsidRDefault="00262523" w:rsidP="00A15C24">
      <w:pPr>
        <w:rPr>
          <w:ins w:id="997" w:author="DFO-MPO" w:date="2018-02-19T16:45:00Z"/>
        </w:rPr>
      </w:pPr>
    </w:p>
    <w:p w:rsidR="00262523" w:rsidRDefault="00262523" w:rsidP="00A15C24">
      <w:pPr>
        <w:rPr>
          <w:ins w:id="998" w:author="DFO-MPO" w:date="2018-02-19T16:45:00Z"/>
        </w:rPr>
      </w:pPr>
    </w:p>
    <w:p w:rsidR="00262523" w:rsidRDefault="00262523" w:rsidP="00A15C24">
      <w:pPr>
        <w:rPr>
          <w:ins w:id="999" w:author="DFO-MPO" w:date="2018-02-19T16:45:00Z"/>
        </w:rPr>
      </w:pPr>
    </w:p>
    <w:p w:rsidR="00262523" w:rsidRDefault="00262523" w:rsidP="00A15C24">
      <w:pPr>
        <w:rPr>
          <w:ins w:id="1000" w:author="DFO-MPO" w:date="2018-02-19T16:45:00Z"/>
        </w:rPr>
      </w:pPr>
    </w:p>
    <w:p w:rsidR="00262523" w:rsidRDefault="00262523" w:rsidP="00A15C24">
      <w:pPr>
        <w:rPr>
          <w:ins w:id="1001" w:author="DFO-MPO" w:date="2018-02-19T16:45:00Z"/>
        </w:rPr>
      </w:pPr>
    </w:p>
    <w:p w:rsidR="00262523" w:rsidRDefault="00262523" w:rsidP="00A15C24">
      <w:pPr>
        <w:rPr>
          <w:ins w:id="1002" w:author="DFO-MPO" w:date="2018-02-19T16:45:00Z"/>
        </w:rPr>
      </w:pPr>
    </w:p>
    <w:p w:rsidR="00262523" w:rsidRDefault="00262523" w:rsidP="00A15C24">
      <w:pPr>
        <w:rPr>
          <w:ins w:id="1003" w:author="DFO-MPO" w:date="2018-02-19T16:45:00Z"/>
        </w:rPr>
      </w:pPr>
    </w:p>
    <w:p w:rsidR="00262523" w:rsidRDefault="00262523" w:rsidP="00A15C24"/>
    <w:p w:rsidR="00291426" w:rsidRDefault="00291426">
      <w:r>
        <w:rPr>
          <w:noProof/>
          <w:lang w:val="en-US"/>
        </w:rPr>
        <w:lastRenderedPageBreak/>
        <w:drawing>
          <wp:inline distT="0" distB="0" distL="0" distR="0" wp14:anchorId="5BDB576F" wp14:editId="5527744D">
            <wp:extent cx="5943600" cy="29444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944495"/>
                    </a:xfrm>
                    <a:prstGeom prst="rect">
                      <a:avLst/>
                    </a:prstGeom>
                  </pic:spPr>
                </pic:pic>
              </a:graphicData>
            </a:graphic>
          </wp:inline>
        </w:drawing>
      </w:r>
    </w:p>
    <w:p w:rsidR="00291426" w:rsidRDefault="00D559B9" w:rsidP="00291426">
      <w:pPr>
        <w:autoSpaceDE w:val="0"/>
        <w:autoSpaceDN w:val="0"/>
        <w:adjustRightInd w:val="0"/>
        <w:spacing w:after="0" w:line="240" w:lineRule="auto"/>
      </w:pPr>
      <w:r>
        <w:rPr>
          <w:rFonts w:ascii="Times-Bold" w:hAnsi="Times-Bold" w:cs="Times-Bold"/>
          <w:b/>
          <w:bCs/>
        </w:rPr>
        <w:t>Fig FM1</w:t>
      </w:r>
      <w:r w:rsidR="00291426">
        <w:rPr>
          <w:rFonts w:ascii="Times-Bold" w:hAnsi="Times-Bold" w:cs="Times-Bold"/>
          <w:b/>
          <w:bCs/>
        </w:rPr>
        <w:t xml:space="preserve"> – Fig S1b taken from Frank et al.  </w:t>
      </w:r>
      <w:r w:rsidR="00291426">
        <w:rPr>
          <w:rFonts w:ascii="Times-Roman" w:hAnsi="Times-Roman" w:cs="Times-Roman"/>
        </w:rPr>
        <w:t>Biomass estimates from capelin surveys in the NL region compared to the ongoing Div. 3L survey up to 1994.</w:t>
      </w:r>
    </w:p>
    <w:p w:rsidR="00291426" w:rsidRDefault="00291426">
      <w:r>
        <w:br w:type="page"/>
      </w:r>
    </w:p>
    <w:p w:rsidR="0017638C" w:rsidRDefault="0017638C"/>
    <w:p w:rsidR="0017638C" w:rsidRDefault="0017638C">
      <w:r>
        <w:rPr>
          <w:noProof/>
          <w:lang w:val="en-US"/>
        </w:rPr>
        <w:drawing>
          <wp:inline distT="0" distB="0" distL="0" distR="0" wp14:anchorId="4CDD860D" wp14:editId="05193049">
            <wp:extent cx="4707463" cy="2876550"/>
            <wp:effectExtent l="0" t="0" r="0" b="0"/>
            <wp:docPr id="3076"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Grp="1"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8575" cy="2883340"/>
                    </a:xfrm>
                    <a:prstGeom prst="rect">
                      <a:avLst/>
                    </a:prstGeom>
                    <a:noFill/>
                    <a:ln>
                      <a:noFill/>
                    </a:ln>
                    <a:effectLst/>
                    <a:extLst/>
                  </pic:spPr>
                </pic:pic>
              </a:graphicData>
            </a:graphic>
          </wp:inline>
        </w:drawing>
      </w:r>
    </w:p>
    <w:p w:rsidR="0017638C" w:rsidRDefault="0017638C">
      <w:r>
        <w:t>Fig FM</w:t>
      </w:r>
      <w:r w:rsidR="00D559B9">
        <w:t>2</w:t>
      </w:r>
      <w:r>
        <w:t xml:space="preserve"> – Temporal trends in spring acoustic and bottom trawl abundance estimates from 1995-2015. </w:t>
      </w:r>
    </w:p>
    <w:p w:rsidR="0017638C" w:rsidRDefault="0017638C" w:rsidP="0017638C">
      <w:r>
        <w:br w:type="page"/>
      </w:r>
    </w:p>
    <w:p w:rsidR="0017638C" w:rsidRDefault="0017638C"/>
    <w:p w:rsidR="0017638C" w:rsidRDefault="0017638C">
      <w:r w:rsidRPr="0017638C">
        <w:rPr>
          <w:noProof/>
          <w:lang w:val="en-US"/>
        </w:rPr>
        <w:drawing>
          <wp:inline distT="0" distB="0" distL="0" distR="0" wp14:anchorId="52A33D9A" wp14:editId="5B7F30EF">
            <wp:extent cx="5943600" cy="407278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72789"/>
                    </a:xfrm>
                    <a:prstGeom prst="rect">
                      <a:avLst/>
                    </a:prstGeom>
                    <a:noFill/>
                    <a:ln>
                      <a:noFill/>
                    </a:ln>
                  </pic:spPr>
                </pic:pic>
              </a:graphicData>
            </a:graphic>
          </wp:inline>
        </w:drawing>
      </w:r>
    </w:p>
    <w:p w:rsidR="0017638C" w:rsidRDefault="0017638C">
      <w:r>
        <w:t>Fig FM</w:t>
      </w:r>
      <w:r w:rsidR="00D559B9">
        <w:t>3</w:t>
      </w:r>
      <w:r>
        <w:t xml:space="preserve"> – Age composition by </w:t>
      </w:r>
      <w:proofErr w:type="spellStart"/>
      <w:r>
        <w:t>Nafo</w:t>
      </w:r>
      <w:proofErr w:type="spellEnd"/>
      <w:r>
        <w:t xml:space="preserve"> Division of capelin captured in fall </w:t>
      </w:r>
      <w:proofErr w:type="gramStart"/>
      <w:r>
        <w:t>2J3K(</w:t>
      </w:r>
      <w:proofErr w:type="gramEnd"/>
      <w:r>
        <w:t xml:space="preserve">L) acoustic surveys and in </w:t>
      </w:r>
      <w:proofErr w:type="spellStart"/>
      <w:r>
        <w:t>Campelen</w:t>
      </w:r>
      <w:proofErr w:type="spellEnd"/>
      <w:r>
        <w:t xml:space="preserve"> Fall 2J3KL bottom trawl surveys during period of different spring abundance index levels.</w:t>
      </w:r>
    </w:p>
    <w:p w:rsidR="00A15C24" w:rsidRDefault="00A15C24">
      <w:r>
        <w:rPr>
          <w:noProof/>
          <w:lang w:val="en-US"/>
        </w:rPr>
        <w:lastRenderedPageBreak/>
        <w:drawing>
          <wp:inline distT="0" distB="0" distL="0" distR="0" wp14:anchorId="2CCFC2AB" wp14:editId="78BDEC9D">
            <wp:extent cx="6534150" cy="474345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291426" w:rsidRDefault="00A15C24">
      <w:r>
        <w:t>Figure FM</w:t>
      </w:r>
      <w:r w:rsidR="00E27276">
        <w:t>4</w:t>
      </w:r>
      <w:r>
        <w:t xml:space="preserve">– Age composition of capelin found in the spring 3L acoustic survey </w:t>
      </w:r>
      <w:proofErr w:type="gramStart"/>
      <w:r>
        <w:t>from  1985</w:t>
      </w:r>
      <w:proofErr w:type="gramEnd"/>
      <w:r>
        <w:t>-2015.  Hatched bars indicate immature individuals.</w:t>
      </w:r>
      <w:r w:rsidR="003417FA">
        <w:t xml:space="preserve"> (2015 assessment excel)</w:t>
      </w:r>
    </w:p>
    <w:p w:rsidR="003417FA" w:rsidRDefault="003417FA"/>
    <w:p w:rsidR="003417FA" w:rsidRDefault="003417FA"/>
    <w:p w:rsidR="003417FA" w:rsidRDefault="003417FA"/>
    <w:p w:rsidR="00291426" w:rsidRDefault="00291426" w:rsidP="00291426">
      <w:r>
        <w:br w:type="page"/>
      </w:r>
    </w:p>
    <w:p w:rsidR="008D0A11" w:rsidRDefault="008D0A11">
      <w:r>
        <w:rPr>
          <w:noProof/>
          <w:lang w:val="en-US"/>
        </w:rPr>
        <w:lastRenderedPageBreak/>
        <mc:AlternateContent>
          <mc:Choice Requires="wpg">
            <w:drawing>
              <wp:anchor distT="0" distB="0" distL="114300" distR="114300" simplePos="0" relativeHeight="251660288" behindDoc="0" locked="0" layoutInCell="1" allowOverlap="1" wp14:anchorId="2C928B40" wp14:editId="0CF4D7F7">
                <wp:simplePos x="0" y="0"/>
                <wp:positionH relativeFrom="column">
                  <wp:posOffset>1038225</wp:posOffset>
                </wp:positionH>
                <wp:positionV relativeFrom="paragraph">
                  <wp:posOffset>-127000</wp:posOffset>
                </wp:positionV>
                <wp:extent cx="3505200" cy="2943225"/>
                <wp:effectExtent l="0" t="0" r="0" b="9525"/>
                <wp:wrapNone/>
                <wp:docPr id="9" name="Group 9"/>
                <wp:cNvGraphicFramePr/>
                <a:graphic xmlns:a="http://schemas.openxmlformats.org/drawingml/2006/main">
                  <a:graphicData uri="http://schemas.microsoft.com/office/word/2010/wordprocessingGroup">
                    <wpg:wgp>
                      <wpg:cNvGrpSpPr/>
                      <wpg:grpSpPr>
                        <a:xfrm>
                          <a:off x="0" y="0"/>
                          <a:ext cx="3505200" cy="2943225"/>
                          <a:chOff x="0" y="0"/>
                          <a:chExt cx="3505200" cy="2943225"/>
                        </a:xfrm>
                      </wpg:grpSpPr>
                      <pic:pic xmlns:pic="http://schemas.openxmlformats.org/drawingml/2006/picture">
                        <pic:nvPicPr>
                          <pic:cNvPr id="6" name="Picture 6" descr="Tel 526 stratum"/>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409575" y="0"/>
                            <a:ext cx="3095625" cy="2943225"/>
                          </a:xfrm>
                          <a:prstGeom prst="rect">
                            <a:avLst/>
                          </a:prstGeom>
                          <a:noFill/>
                          <a:ln>
                            <a:noFill/>
                          </a:ln>
                        </pic:spPr>
                      </pic:pic>
                      <wps:wsp>
                        <wps:cNvPr id="307" name="Text Box 2"/>
                        <wps:cNvSpPr txBox="1">
                          <a:spLocks noChangeArrowheads="1"/>
                        </wps:cNvSpPr>
                        <wps:spPr bwMode="auto">
                          <a:xfrm>
                            <a:off x="0" y="0"/>
                            <a:ext cx="314325" cy="323850"/>
                          </a:xfrm>
                          <a:prstGeom prst="rect">
                            <a:avLst/>
                          </a:prstGeom>
                          <a:solidFill>
                            <a:srgbClr val="FFFFFF"/>
                          </a:solidFill>
                          <a:ln w="9525">
                            <a:solidFill>
                              <a:srgbClr val="000000"/>
                            </a:solidFill>
                            <a:miter lim="800000"/>
                            <a:headEnd/>
                            <a:tailEnd/>
                          </a:ln>
                        </wps:spPr>
                        <wps:txbx>
                          <w:txbxContent>
                            <w:p w:rsidR="00476B77" w:rsidRPr="00476B77" w:rsidRDefault="00476B77" w:rsidP="00476B77">
                              <w:pPr>
                                <w:rPr>
                                  <w:b/>
                                  <w:sz w:val="32"/>
                                  <w:szCs w:val="32"/>
                                </w:rPr>
                              </w:pPr>
                              <w:r w:rsidRPr="00476B77">
                                <w:rPr>
                                  <w:b/>
                                  <w:sz w:val="32"/>
                                  <w:szCs w:val="32"/>
                                </w:rPr>
                                <w:t>A</w:t>
                              </w:r>
                            </w:p>
                          </w:txbxContent>
                        </wps:txbx>
                        <wps:bodyPr rot="0" vert="horz" wrap="square" lIns="91440" tIns="45720" rIns="91440" bIns="45720" anchor="t" anchorCtr="0">
                          <a:noAutofit/>
                        </wps:bodyPr>
                      </wps:wsp>
                    </wpg:wgp>
                  </a:graphicData>
                </a:graphic>
              </wp:anchor>
            </w:drawing>
          </mc:Choice>
          <mc:Fallback>
            <w:pict>
              <v:group id="Group 9" o:spid="_x0000_s1026" style="position:absolute;margin-left:81.75pt;margin-top:-10pt;width:276pt;height:231.75pt;z-index:251660288" coordsize="35052,29432"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Tel 526 stratum" style="position:absolute;left:4095;width:30957;height:29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bd8vBAAAA2gAAAA8AAABkcnMvZG93bnJldi54bWxEj0FrwkAUhO9C/8PyCr1I3dSClOgqIgge&#10;QsHY3h/ZZxLMvg27zyT9992C0OMwM98wm93kOjVQiK1nA2+LDBRx5W3LtYGvy/H1A1QUZIudZzLw&#10;QxF226fZBnPrRz7TUEqtEoRjjgYakT7XOlYNOYwL3xMn7+qDQ0ky1NoGHBPcdXqZZSvtsOW00GBP&#10;h4aqW3l3BopYHAopx3lYXk4yHO/8/Snvxrw8T/s1KKFJ/sOP9skaWMHflXQD9PY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bd8vBAAAA2gAAAA8AAAAAAAAAAAAAAAAAnwIA&#10;AGRycy9kb3ducmV2LnhtbFBLBQYAAAAABAAEAPcAAACNAwAAAAA=&#10;">
                  <v:imagedata r:id="rId18" o:title="Tel 526 stratum"/>
                  <v:path arrowok="t"/>
                </v:shape>
                <v:shapetype id="_x0000_t202" coordsize="21600,21600" o:spt="202" path="m,l,21600r21600,l21600,xe">
                  <v:stroke joinstyle="miter"/>
                  <v:path gradientshapeok="t" o:connecttype="rect"/>
                </v:shapetype>
                <v:shape id="_x0000_s1028" type="#_x0000_t202" style="position:absolute;width:314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476B77" w:rsidRPr="00476B77" w:rsidRDefault="00476B77" w:rsidP="00476B77">
                        <w:pPr>
                          <w:rPr>
                            <w:b/>
                            <w:sz w:val="32"/>
                            <w:szCs w:val="32"/>
                          </w:rPr>
                        </w:pPr>
                        <w:r w:rsidRPr="00476B77">
                          <w:rPr>
                            <w:b/>
                            <w:sz w:val="32"/>
                            <w:szCs w:val="32"/>
                          </w:rPr>
                          <w:t>A</w:t>
                        </w:r>
                      </w:p>
                    </w:txbxContent>
                  </v:textbox>
                </v:shape>
              </v:group>
            </w:pict>
          </mc:Fallback>
        </mc:AlternateContent>
      </w:r>
    </w:p>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rsidP="008D0A11">
      <w:pPr>
        <w:jc w:val="center"/>
      </w:pPr>
      <w:r>
        <w:rPr>
          <w:noProof/>
          <w:lang w:val="en-US"/>
        </w:rPr>
        <mc:AlternateContent>
          <mc:Choice Requires="wps">
            <w:drawing>
              <wp:anchor distT="0" distB="0" distL="114300" distR="114300" simplePos="0" relativeHeight="251664384" behindDoc="0" locked="0" layoutInCell="1" allowOverlap="1" wp14:anchorId="663447E1" wp14:editId="7EB679B9">
                <wp:simplePos x="0" y="0"/>
                <wp:positionH relativeFrom="column">
                  <wp:posOffset>0</wp:posOffset>
                </wp:positionH>
                <wp:positionV relativeFrom="paragraph">
                  <wp:posOffset>57150</wp:posOffset>
                </wp:positionV>
                <wp:extent cx="314325" cy="323850"/>
                <wp:effectExtent l="0" t="0" r="28575" b="1905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323850"/>
                        </a:xfrm>
                        <a:prstGeom prst="rect">
                          <a:avLst/>
                        </a:prstGeom>
                        <a:solidFill>
                          <a:srgbClr val="FFFFFF"/>
                        </a:solidFill>
                        <a:ln w="9525">
                          <a:solidFill>
                            <a:srgbClr val="000000"/>
                          </a:solidFill>
                          <a:miter lim="800000"/>
                          <a:headEnd/>
                          <a:tailEnd/>
                        </a:ln>
                      </wps:spPr>
                      <wps:txbx>
                        <w:txbxContent>
                          <w:p w:rsidR="00476B77" w:rsidRPr="00476B77" w:rsidRDefault="00476B77" w:rsidP="00476B77">
                            <w:pPr>
                              <w:rPr>
                                <w:b/>
                                <w:sz w:val="32"/>
                                <w:szCs w:val="32"/>
                              </w:rPr>
                            </w:pPr>
                            <w:r>
                              <w:rPr>
                                <w:b/>
                                <w:sz w:val="32"/>
                                <w:szCs w:val="32"/>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left:0;text-align:left;margin-left:0;margin-top:4.5pt;width:24.75pt;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">
                <v:textbox>
                  <w:txbxContent>
                    <w:p w:rsidR="00476B77" w:rsidRPr="00476B77" w:rsidRDefault="00476B77" w:rsidP="00476B77">
                      <w:pPr>
                        <w:rPr>
                          <w:b/>
                          <w:sz w:val="32"/>
                          <w:szCs w:val="32"/>
                        </w:rPr>
                      </w:pPr>
                      <w:r>
                        <w:rPr>
                          <w:b/>
                          <w:sz w:val="32"/>
                          <w:szCs w:val="32"/>
                        </w:rPr>
                        <w:t>B</w:t>
                      </w:r>
                    </w:p>
                  </w:txbxContent>
                </v:textbox>
              </v:shape>
            </w:pict>
          </mc:Fallback>
        </mc:AlternateContent>
      </w:r>
      <w:r>
        <w:rPr>
          <w:noProof/>
          <w:lang w:val="en-US"/>
        </w:rPr>
        <w:drawing>
          <wp:inline distT="0" distB="0" distL="0" distR="0" wp14:anchorId="7320F9CA" wp14:editId="531BA275">
            <wp:extent cx="5241448" cy="4048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62382" cy="4064293"/>
                    </a:xfrm>
                    <a:prstGeom prst="rect">
                      <a:avLst/>
                    </a:prstGeom>
                  </pic:spPr>
                </pic:pic>
              </a:graphicData>
            </a:graphic>
          </wp:inline>
        </w:drawing>
      </w:r>
    </w:p>
    <w:p w:rsidR="009D7ED2" w:rsidRDefault="00291426">
      <w:r>
        <w:t>Figure FM</w:t>
      </w:r>
      <w:r w:rsidR="00E27276">
        <w:t>5</w:t>
      </w:r>
      <w:r>
        <w:t xml:space="preserve"> - </w:t>
      </w:r>
      <w:r w:rsidR="005140BC">
        <w:t xml:space="preserve"> </w:t>
      </w:r>
      <w:r w:rsidR="008D0A11">
        <w:t xml:space="preserve">NAFO Division 3L with stratum </w:t>
      </w:r>
      <w:r w:rsidR="009D7ED2">
        <w:t xml:space="preserve">boundaries </w:t>
      </w:r>
      <w:r w:rsidR="008D0A11">
        <w:t xml:space="preserve">used during spring acoustic capelin survey indicated (A); </w:t>
      </w:r>
      <w:r w:rsidR="009D7ED2">
        <w:t>the p</w:t>
      </w:r>
      <w:r w:rsidR="005140BC">
        <w:t xml:space="preserve">roportion of maturing </w:t>
      </w:r>
      <w:r w:rsidR="009D7ED2">
        <w:t xml:space="preserve">capelin by </w:t>
      </w:r>
      <w:r w:rsidR="005140BC">
        <w:t>age (2- upper, 3 lower) and survey stratum as observed during s</w:t>
      </w:r>
      <w:r w:rsidR="009D7ED2">
        <w:t xml:space="preserve">urveys from </w:t>
      </w:r>
      <w:del w:id="1004" w:author="DFO-MPO" w:date="2018-02-19T16:46:00Z">
        <w:r w:rsidR="009D7ED2" w:rsidDel="00262523">
          <w:delText>1985</w:delText>
        </w:r>
      </w:del>
      <w:ins w:id="1005" w:author="DFO-MPO" w:date="2018-02-19T16:46:00Z">
        <w:r w:rsidR="00262523">
          <w:t>1982</w:t>
        </w:r>
      </w:ins>
      <w:r w:rsidR="009D7ED2">
        <w:t>-2015 (</w:t>
      </w:r>
      <w:r w:rsidR="009D7ED2" w:rsidRPr="009D7ED2">
        <w:rPr>
          <w:b/>
        </w:rPr>
        <w:t>B</w:t>
      </w:r>
      <w:r w:rsidR="009D7ED2">
        <w:t xml:space="preserve">).  </w:t>
      </w:r>
    </w:p>
    <w:p w:rsidR="009D7ED2" w:rsidRDefault="009D7ED2">
      <w:r>
        <w:br w:type="page"/>
      </w:r>
      <w:r w:rsidR="00F70462">
        <w:rPr>
          <w:noProof/>
          <w:lang w:val="en-US"/>
        </w:rPr>
        <w:lastRenderedPageBreak/>
        <w:drawing>
          <wp:inline distT="0" distB="0" distL="0" distR="0">
            <wp:extent cx="3924300" cy="41741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nity Bay Acoustic Survey.emf"/>
                    <pic:cNvPicPr/>
                  </pic:nvPicPr>
                  <pic:blipFill>
                    <a:blip r:embed="rId20">
                      <a:extLst>
                        <a:ext uri="{28A0092B-C50C-407E-A947-70E740481C1C}">
                          <a14:useLocalDpi xmlns:a14="http://schemas.microsoft.com/office/drawing/2010/main" val="0"/>
                        </a:ext>
                      </a:extLst>
                    </a:blip>
                    <a:stretch>
                      <a:fillRect/>
                    </a:stretch>
                  </pic:blipFill>
                  <pic:spPr>
                    <a:xfrm>
                      <a:off x="0" y="0"/>
                      <a:ext cx="3924300" cy="4174181"/>
                    </a:xfrm>
                    <a:prstGeom prst="rect">
                      <a:avLst/>
                    </a:prstGeom>
                  </pic:spPr>
                </pic:pic>
              </a:graphicData>
            </a:graphic>
          </wp:inline>
        </w:drawing>
      </w:r>
    </w:p>
    <w:p w:rsidR="00F70462" w:rsidRDefault="00F70462"/>
    <w:p w:rsidR="00F70462" w:rsidRDefault="00F70462">
      <w:r>
        <w:t xml:space="preserve">Figure FM-6 Inshore seasonal survey site Trinity Bay indicating the </w:t>
      </w:r>
      <w:proofErr w:type="spellStart"/>
      <w:r>
        <w:t>postion</w:t>
      </w:r>
      <w:proofErr w:type="spellEnd"/>
      <w:r>
        <w:t xml:space="preserve"> of acoustic transects (solid lines) and 100, 200 and 500 depth contours (dashed lines). </w:t>
      </w:r>
    </w:p>
    <w:p w:rsidR="00856257" w:rsidRDefault="00856257"/>
    <w:p w:rsidR="00856257" w:rsidRDefault="00856257" w:rsidP="00856257">
      <w:r>
        <w:br w:type="page"/>
      </w:r>
    </w:p>
    <w:p w:rsidR="00D20AC6" w:rsidRDefault="00DC55FD">
      <w:r>
        <w:rPr>
          <w:noProof/>
          <w:lang w:val="en-US"/>
        </w:rPr>
        <w:lastRenderedPageBreak/>
        <w:drawing>
          <wp:inline distT="0" distB="0" distL="0" distR="0" wp14:anchorId="0C08F6D1" wp14:editId="4EF1710A">
            <wp:extent cx="4924425" cy="257175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00017CCC">
        <w:rPr>
          <w:noProof/>
          <w:lang w:val="en-US"/>
        </w:rPr>
        <w:drawing>
          <wp:inline distT="0" distB="0" distL="0" distR="0" wp14:anchorId="610F0DDC" wp14:editId="19938F69">
            <wp:extent cx="4557713" cy="2543175"/>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025D1A" w:rsidRDefault="00D20AC6">
      <w:r>
        <w:t xml:space="preserve">Figure FM-7 –Maturity stage composition </w:t>
      </w:r>
      <w:r w:rsidR="00017CCC">
        <w:t xml:space="preserve">(Upper) and age composition (lower) </w:t>
      </w:r>
      <w:r>
        <w:t xml:space="preserve">of capelin sampled in Trinity Bay during </w:t>
      </w:r>
      <w:proofErr w:type="spellStart"/>
      <w:r>
        <w:t>sesasonal</w:t>
      </w:r>
      <w:proofErr w:type="spellEnd"/>
      <w:r>
        <w:t xml:space="preserve"> surveys </w:t>
      </w:r>
      <w:r w:rsidR="00017CCC">
        <w:t>2002 -</w:t>
      </w:r>
      <w:r>
        <w:t>2007.</w:t>
      </w:r>
      <w:r w:rsidR="00017CCC">
        <w:t xml:space="preserve"> </w:t>
      </w:r>
    </w:p>
    <w:p w:rsidR="00025D1A" w:rsidRDefault="00025D1A" w:rsidP="00025D1A">
      <w:r>
        <w:br w:type="page"/>
      </w:r>
    </w:p>
    <w:p w:rsidR="00D20AC6" w:rsidDel="00262523" w:rsidRDefault="00C3208E">
      <w:pPr>
        <w:rPr>
          <w:del w:id="1006" w:author="DFO-MPO" w:date="2018-02-19T16:44:00Z"/>
        </w:rPr>
      </w:pPr>
      <w:del w:id="1007" w:author="DFO-MPO" w:date="2018-02-19T16:44:00Z">
        <w:r w:rsidDel="00262523">
          <w:rPr>
            <w:noProof/>
            <w:lang w:val="en-US"/>
          </w:rPr>
          <w:lastRenderedPageBreak/>
          <w:drawing>
            <wp:inline distT="0" distB="0" distL="0" distR="0" wp14:anchorId="191364F5" wp14:editId="1814BC29">
              <wp:extent cx="4919662" cy="2743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del>
    </w:p>
    <w:p w:rsidR="00C3208E" w:rsidDel="00262523" w:rsidRDefault="00C3208E">
      <w:pPr>
        <w:rPr>
          <w:del w:id="1008" w:author="DFO-MPO" w:date="2018-02-19T16:44:00Z"/>
        </w:rPr>
      </w:pPr>
    </w:p>
    <w:p w:rsidR="00C3208E" w:rsidDel="00262523" w:rsidRDefault="00C3208E">
      <w:pPr>
        <w:rPr>
          <w:del w:id="1009" w:author="DFO-MPO" w:date="2018-02-19T16:44:00Z"/>
        </w:rPr>
      </w:pPr>
      <w:del w:id="1010" w:author="DFO-MPO" w:date="2018-02-19T16:44:00Z">
        <w:r w:rsidDel="00262523">
          <w:delText>Fig FM-8 Seasonal biomass trends in Trinity Bay September 2003 – Sep 2005.</w:delText>
        </w:r>
        <w:r w:rsidR="001D1107" w:rsidDel="00262523">
          <w:delText xml:space="preserve"> Note May values are for the Main Bay portion only, all others are for the complete Bay. Biomass estimates were not available for April surveys.</w:delText>
        </w:r>
      </w:del>
    </w:p>
    <w:p w:rsidR="00262523" w:rsidRDefault="00262523" w:rsidP="00262523">
      <w:pPr>
        <w:rPr>
          <w:ins w:id="1011" w:author="DFO-MPO" w:date="2018-02-19T16:44:00Z"/>
        </w:rPr>
      </w:pPr>
      <w:ins w:id="1012" w:author="DFO-MPO" w:date="2018-02-19T16:44:00Z">
        <w:r>
          <w:rPr>
            <w:noProof/>
            <w:lang w:val="en-US"/>
          </w:rPr>
          <w:drawing>
            <wp:inline distT="0" distB="0" distL="0" distR="0" wp14:anchorId="3B7DA1BF" wp14:editId="5DB2FCBE">
              <wp:extent cx="4200525" cy="2752725"/>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ins>
    </w:p>
    <w:p w:rsidR="00262523" w:rsidRDefault="00262523" w:rsidP="00262523">
      <w:pPr>
        <w:rPr>
          <w:ins w:id="1013" w:author="DFO-MPO" w:date="2018-02-19T16:44:00Z"/>
        </w:rPr>
      </w:pPr>
      <w:proofErr w:type="gramStart"/>
      <w:ins w:id="1014" w:author="DFO-MPO" w:date="2018-02-19T16:44:00Z">
        <w:r>
          <w:t>Fig FM-8 Seasonal biomass trends in Trinity Bay May 2003-Sept 2005.</w:t>
        </w:r>
        <w:proofErr w:type="gramEnd"/>
        <w:r>
          <w:t xml:space="preserve">  Blue bars amounts in the main bay and red bars are those in the arms and bottom of the bay.  May surveys of the main bay were conducted as part of the SOAS.  There were no estimates of capelin in the Arms May surveys.  </w:t>
        </w:r>
      </w:ins>
    </w:p>
    <w:p w:rsidR="00B74168" w:rsidRDefault="00B74168"/>
    <w:p w:rsidR="00D20AC6" w:rsidRDefault="00D20AC6" w:rsidP="00D20AC6">
      <w:r>
        <w:br w:type="page"/>
      </w:r>
    </w:p>
    <w:p w:rsidR="00D20AC6" w:rsidRDefault="005A6D00">
      <w:r>
        <w:rPr>
          <w:noProof/>
          <w:lang w:val="en-US"/>
        </w:rPr>
        <w:lastRenderedPageBreak/>
        <w:drawing>
          <wp:inline distT="0" distB="0" distL="0" distR="0" wp14:anchorId="08667F83" wp14:editId="4A5AD6CF">
            <wp:extent cx="5943600" cy="36322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3C0B6E" w:rsidRDefault="00E35A11">
      <w:pPr>
        <w:rPr>
          <w:ins w:id="1015" w:author="DFO-MPO" w:date="2018-02-19T16:24:00Z"/>
        </w:rPr>
      </w:pPr>
      <w:r>
        <w:t>Figure FM-</w:t>
      </w:r>
      <w:proofErr w:type="gramStart"/>
      <w:r>
        <w:t>9</w:t>
      </w:r>
      <w:r w:rsidR="003C0B6E">
        <w:t xml:space="preserve">  Offshore</w:t>
      </w:r>
      <w:proofErr w:type="gramEnd"/>
      <w:r w:rsidR="003C0B6E">
        <w:t xml:space="preserve"> acoustic index (</w:t>
      </w:r>
      <w:r w:rsidR="005A6D00">
        <w:t>red diamonds</w:t>
      </w:r>
      <w:r w:rsidR="003C0B6E">
        <w:t xml:space="preserve">) and Trinity Bay May acoustic index </w:t>
      </w:r>
      <w:r w:rsidR="005A6D00">
        <w:t xml:space="preserve">(blue diamonds) </w:t>
      </w:r>
      <w:r w:rsidR="003C0B6E">
        <w:t xml:space="preserve">from </w:t>
      </w:r>
      <w:r w:rsidR="00675C10">
        <w:t xml:space="preserve">May surveys conducted </w:t>
      </w:r>
      <w:r w:rsidR="003C0B6E">
        <w:t xml:space="preserve">1998-2017. Dashed grey </w:t>
      </w:r>
      <w:proofErr w:type="gramStart"/>
      <w:r w:rsidR="003C0B6E">
        <w:t>line indicate</w:t>
      </w:r>
      <w:proofErr w:type="gramEnd"/>
      <w:r w:rsidR="003C0B6E">
        <w:t xml:space="preserve"> 95% confidence limits </w:t>
      </w:r>
      <w:r w:rsidR="005A6D00">
        <w:t xml:space="preserve">indices. </w:t>
      </w:r>
    </w:p>
    <w:p w:rsidR="00D51D39" w:rsidRDefault="00D51D39">
      <w:pPr>
        <w:rPr>
          <w:ins w:id="1016" w:author="DFO-MPO" w:date="2018-02-19T16:24:00Z"/>
        </w:rPr>
      </w:pPr>
    </w:p>
    <w:p w:rsidR="00D51D39" w:rsidRDefault="00D51D39">
      <w:pPr>
        <w:rPr>
          <w:ins w:id="1017" w:author="DFO-MPO" w:date="2018-02-19T16:24:00Z"/>
        </w:rPr>
      </w:pPr>
    </w:p>
    <w:p w:rsidR="00D51D39" w:rsidRDefault="00D51D39">
      <w:pPr>
        <w:rPr>
          <w:ins w:id="1018" w:author="DFO-MPO" w:date="2018-02-19T16:24:00Z"/>
        </w:rPr>
      </w:pPr>
    </w:p>
    <w:p w:rsidR="00D51D39" w:rsidRDefault="00D51D39">
      <w:pPr>
        <w:rPr>
          <w:ins w:id="1019" w:author="DFO-MPO" w:date="2018-02-19T16:24:00Z"/>
        </w:rPr>
      </w:pPr>
    </w:p>
    <w:p w:rsidR="00D51D39" w:rsidRDefault="00D51D39">
      <w:pPr>
        <w:rPr>
          <w:ins w:id="1020" w:author="DFO-MPO" w:date="2018-02-19T16:24:00Z"/>
        </w:rPr>
      </w:pPr>
    </w:p>
    <w:p w:rsidR="00D51D39" w:rsidRDefault="00D51D39">
      <w:pPr>
        <w:rPr>
          <w:ins w:id="1021" w:author="DFO-MPO" w:date="2018-02-19T16:24:00Z"/>
        </w:rPr>
      </w:pPr>
    </w:p>
    <w:p w:rsidR="00D51D39" w:rsidRDefault="00D51D39">
      <w:pPr>
        <w:rPr>
          <w:ins w:id="1022" w:author="DFO-MPO" w:date="2018-02-19T16:24:00Z"/>
        </w:rPr>
      </w:pPr>
    </w:p>
    <w:p w:rsidR="00D51D39" w:rsidRDefault="00D51D39">
      <w:pPr>
        <w:rPr>
          <w:ins w:id="1023" w:author="DFO-MPO" w:date="2018-02-19T16:24:00Z"/>
        </w:rPr>
      </w:pPr>
    </w:p>
    <w:p w:rsidR="00D51D39" w:rsidRDefault="00D51D39">
      <w:pPr>
        <w:rPr>
          <w:ins w:id="1024" w:author="DFO-MPO" w:date="2018-02-19T16:24:00Z"/>
        </w:rPr>
      </w:pPr>
    </w:p>
    <w:p w:rsidR="00D51D39" w:rsidRDefault="00D51D39">
      <w:pPr>
        <w:rPr>
          <w:ins w:id="1025" w:author="DFO-MPO" w:date="2018-02-19T16:31:00Z"/>
        </w:rPr>
      </w:pPr>
    </w:p>
    <w:p w:rsidR="00D51D39" w:rsidRDefault="00D51D39">
      <w:pPr>
        <w:rPr>
          <w:ins w:id="1026" w:author="DFO-MPO" w:date="2018-02-19T16:31:00Z"/>
        </w:rPr>
      </w:pPr>
    </w:p>
    <w:p w:rsidR="00D51D39" w:rsidRDefault="00D51D39">
      <w:pPr>
        <w:rPr>
          <w:ins w:id="1027" w:author="DFO-MPO" w:date="2018-02-19T16:40:00Z"/>
        </w:rPr>
      </w:pPr>
    </w:p>
    <w:p w:rsidR="00262523" w:rsidRDefault="00262523">
      <w:pPr>
        <w:rPr>
          <w:ins w:id="1028" w:author="DFO-MPO" w:date="2018-02-19T16:40:00Z"/>
        </w:rPr>
      </w:pPr>
      <w:ins w:id="1029" w:author="DFO-MPO" w:date="2018-02-19T16:40:00Z">
        <w:r>
          <w:rPr>
            <w:noProof/>
            <w:lang w:val="en-US"/>
          </w:rPr>
          <w:lastRenderedPageBreak/>
          <w:drawing>
            <wp:inline distT="0" distB="0" distL="0" distR="0">
              <wp:extent cx="3137715" cy="241935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42978" cy="2423408"/>
                      </a:xfrm>
                      <a:prstGeom prst="rect">
                        <a:avLst/>
                      </a:prstGeom>
                      <a:noFill/>
                      <a:ln>
                        <a:noFill/>
                      </a:ln>
                    </pic:spPr>
                  </pic:pic>
                </a:graphicData>
              </a:graphic>
            </wp:inline>
          </w:drawing>
        </w:r>
      </w:ins>
    </w:p>
    <w:p w:rsidR="00262523" w:rsidRDefault="00262523">
      <w:pPr>
        <w:rPr>
          <w:ins w:id="1030" w:author="DFO-MPO" w:date="2018-02-19T16:39:00Z"/>
        </w:rPr>
      </w:pPr>
      <w:ins w:id="1031" w:author="DFO-MPO" w:date="2018-02-19T16:39:00Z">
        <w:r>
          <w:rPr>
            <w:noProof/>
            <w:lang w:val="en-US"/>
          </w:rPr>
          <w:drawing>
            <wp:inline distT="0" distB="0" distL="0" distR="0">
              <wp:extent cx="3270435" cy="252412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74042" cy="2526909"/>
                      </a:xfrm>
                      <a:prstGeom prst="rect">
                        <a:avLst/>
                      </a:prstGeom>
                      <a:noFill/>
                      <a:ln>
                        <a:noFill/>
                      </a:ln>
                    </pic:spPr>
                  </pic:pic>
                </a:graphicData>
              </a:graphic>
            </wp:inline>
          </w:drawing>
        </w:r>
      </w:ins>
    </w:p>
    <w:p w:rsidR="00262523" w:rsidRDefault="00262523">
      <w:pPr>
        <w:rPr>
          <w:ins w:id="1032" w:author="DFO-MPO" w:date="2018-02-19T16:38:00Z"/>
        </w:rPr>
      </w:pPr>
      <w:ins w:id="1033" w:author="DFO-MPO" w:date="2018-02-19T16:40:00Z">
        <w:r>
          <w:rPr>
            <w:noProof/>
            <w:lang w:val="en-US"/>
          </w:rPr>
          <w:drawing>
            <wp:inline distT="0" distB="0" distL="0" distR="0">
              <wp:extent cx="3034826" cy="2352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36393" cy="2353890"/>
                      </a:xfrm>
                      <a:prstGeom prst="rect">
                        <a:avLst/>
                      </a:prstGeom>
                      <a:noFill/>
                      <a:ln>
                        <a:noFill/>
                      </a:ln>
                    </pic:spPr>
                  </pic:pic>
                </a:graphicData>
              </a:graphic>
            </wp:inline>
          </w:drawing>
        </w:r>
      </w:ins>
    </w:p>
    <w:p w:rsidR="00262523" w:rsidRDefault="00262523">
      <w:pPr>
        <w:rPr>
          <w:ins w:id="1034" w:author="DFO-MPO" w:date="2018-02-19T16:38:00Z"/>
        </w:rPr>
      </w:pPr>
      <w:proofErr w:type="gramStart"/>
      <w:ins w:id="1035" w:author="DFO-MPO" w:date="2018-02-19T16:42:00Z">
        <w:r>
          <w:lastRenderedPageBreak/>
          <w:t>Figure Age Composition Age composition of fish caught in the spring acoustic survey (top panel), and by the inshore commercial capelin fishery in Division 3K (middle panel) and Division 3L (bottom panel).</w:t>
        </w:r>
        <w:proofErr w:type="gramEnd"/>
        <w:r>
          <w:t xml:space="preserve"> </w:t>
        </w:r>
      </w:ins>
    </w:p>
    <w:p w:rsidR="00262523" w:rsidRDefault="00262523">
      <w:pPr>
        <w:rPr>
          <w:ins w:id="1036" w:author="DFO-MPO" w:date="2018-02-19T16:38:00Z"/>
        </w:rPr>
      </w:pPr>
    </w:p>
    <w:p w:rsidR="00262523" w:rsidRDefault="00262523">
      <w:pPr>
        <w:rPr>
          <w:ins w:id="1037" w:author="DFO-MPO" w:date="2018-02-19T16:38:00Z"/>
        </w:rPr>
      </w:pPr>
    </w:p>
    <w:p w:rsidR="00262523" w:rsidRDefault="00262523">
      <w:pPr>
        <w:rPr>
          <w:ins w:id="1038" w:author="DFO-MPO" w:date="2018-02-19T16:31:00Z"/>
        </w:rPr>
      </w:pPr>
    </w:p>
    <w:p w:rsidR="00D51D39" w:rsidRDefault="00D51D39">
      <w:pPr>
        <w:rPr>
          <w:ins w:id="1039" w:author="DFO-MPO" w:date="2018-02-19T16:26:00Z"/>
        </w:rPr>
      </w:pPr>
      <w:ins w:id="1040" w:author="DFO-MPO" w:date="2018-02-19T16:26:00Z">
        <w:r>
          <w:rPr>
            <w:noProof/>
            <w:lang w:val="en-US"/>
          </w:rPr>
          <w:drawing>
            <wp:inline distT="0" distB="0" distL="0" distR="0">
              <wp:extent cx="5943600" cy="45783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578376"/>
                      </a:xfrm>
                      <a:prstGeom prst="rect">
                        <a:avLst/>
                      </a:prstGeom>
                      <a:noFill/>
                      <a:ln>
                        <a:noFill/>
                      </a:ln>
                    </pic:spPr>
                  </pic:pic>
                </a:graphicData>
              </a:graphic>
            </wp:inline>
          </w:drawing>
        </w:r>
      </w:ins>
    </w:p>
    <w:p w:rsidR="00D51D39" w:rsidRDefault="00D51D39">
      <w:pPr>
        <w:rPr>
          <w:ins w:id="1041" w:author="Regular, Paul" w:date="2018-02-25T13:48:00Z"/>
        </w:rPr>
      </w:pPr>
      <w:ins w:id="1042" w:author="DFO-MPO" w:date="2018-02-19T16:26:00Z">
        <w:r>
          <w:t xml:space="preserve">Figure Mortality Index of total mortality for capelin in Division 3L estimated from the spring acoustic surveys. </w:t>
        </w:r>
      </w:ins>
      <w:ins w:id="1043" w:author="DFO-MPO" w:date="2018-02-19T16:27:00Z">
        <w:r>
          <w:t xml:space="preserve">Time series of the index are provided for capelin between ages 2 and 3, 3 and 4, 4 and 5, and 5 and 6. The time series for capelin between ages 1 and 2 is not shown as age-1 capelin are not fully recruited to the trawl gear. </w:t>
        </w:r>
      </w:ins>
      <w:ins w:id="1044" w:author="DFO-MPO" w:date="2018-02-19T16:28:00Z">
        <w:r>
          <w:t>Note that values for 2010 over estimate the index of total mortality while values for 2011 under estimate the index as the 2010 survey had poor coverage of the capelin population and the abundances for the same cohorts a year later were somewhat higher</w:t>
        </w:r>
      </w:ins>
      <w:ins w:id="1045" w:author="DFO-MPO" w:date="2018-02-19T16:30:00Z">
        <w:r>
          <w:t>.</w:t>
        </w:r>
      </w:ins>
    </w:p>
    <w:p w:rsidR="001B6C44" w:rsidRDefault="001B6C44">
      <w:pPr>
        <w:rPr>
          <w:ins w:id="1046" w:author="Regular, Paul" w:date="2018-02-25T13:48:00Z"/>
        </w:rPr>
      </w:pPr>
    </w:p>
    <w:p w:rsidR="001B6C44" w:rsidRDefault="001B6C44">
      <w:pPr>
        <w:rPr>
          <w:ins w:id="1047" w:author="Regular, Paul" w:date="2018-02-25T13:48:00Z"/>
        </w:rPr>
      </w:pPr>
    </w:p>
    <w:p w:rsidR="001B6C44" w:rsidRDefault="001B6C44">
      <w:pPr>
        <w:rPr>
          <w:ins w:id="1048" w:author="Regular, Paul" w:date="2018-02-25T13:48:00Z"/>
        </w:rPr>
      </w:pPr>
      <w:ins w:id="1049" w:author="Regular, Paul" w:date="2018-02-25T13:48:00Z">
        <w:r>
          <w:rPr>
            <w:noProof/>
            <w:lang w:val="en-US"/>
          </w:rPr>
          <w:lastRenderedPageBreak/>
          <w:drawing>
            <wp:inline distT="0" distB="0" distL="0" distR="0">
              <wp:extent cx="5943600" cy="595688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56882"/>
                      </a:xfrm>
                      <a:prstGeom prst="rect">
                        <a:avLst/>
                      </a:prstGeom>
                      <a:noFill/>
                      <a:ln>
                        <a:noFill/>
                      </a:ln>
                    </pic:spPr>
                  </pic:pic>
                </a:graphicData>
              </a:graphic>
            </wp:inline>
          </w:drawing>
        </w:r>
      </w:ins>
    </w:p>
    <w:p w:rsidR="001B6C44" w:rsidRPr="00E138E2" w:rsidRDefault="001B6C44">
      <w:ins w:id="1050" w:author="Regular, Paul" w:date="2018-02-25T13:48:00Z">
        <w:r>
          <w:t xml:space="preserve">Figure X. Map of center of gravity estimates of the distribution of capelin </w:t>
        </w:r>
      </w:ins>
      <w:ins w:id="1051" w:author="Regular, Paul" w:date="2018-02-25T13:49:00Z">
        <w:r w:rsidR="00342A30">
          <w:t xml:space="preserve">estimated using a </w:t>
        </w:r>
        <w:proofErr w:type="spellStart"/>
        <w:r w:rsidR="00342A30">
          <w:t>geostiatical</w:t>
        </w:r>
        <w:proofErr w:type="spellEnd"/>
        <w:r w:rsidR="00342A30">
          <w:t xml:space="preserve"> model fit </w:t>
        </w:r>
      </w:ins>
      <w:ins w:id="1052" w:author="Regular, Paul" w:date="2018-02-25T13:50:00Z">
        <w:r w:rsidR="00342A30">
          <w:t xml:space="preserve">to </w:t>
        </w:r>
      </w:ins>
      <w:ins w:id="1053" w:author="Regular, Paul" w:date="2018-02-25T13:51:00Z">
        <w:r w:rsidR="00342A30">
          <w:t>capelin bycatch from the fall 2J3KL multispecies survey</w:t>
        </w:r>
      </w:ins>
      <w:ins w:id="1054" w:author="Regular, Paul" w:date="2018-02-25T13:49:00Z">
        <w:r w:rsidR="00342A30">
          <w:t xml:space="preserve"> from 1995 to 201</w:t>
        </w:r>
      </w:ins>
      <w:ins w:id="1055" w:author="Regular, Paul" w:date="2018-02-25T13:55:00Z">
        <w:r w:rsidR="00342A30">
          <w:t>6</w:t>
        </w:r>
      </w:ins>
      <w:ins w:id="1056" w:author="Regular, Paul" w:date="2018-02-25T13:49:00Z">
        <w:r w:rsidR="00342A30">
          <w:t>.</w:t>
        </w:r>
      </w:ins>
      <w:ins w:id="1057" w:author="Regular, Paul" w:date="2018-02-25T13:55:00Z">
        <w:r w:rsidR="00342A30">
          <w:t xml:space="preserve"> W</w:t>
        </w:r>
      </w:ins>
      <w:ins w:id="1058" w:author="Regular, Paul" w:date="2018-02-25T13:56:00Z">
        <w:r w:rsidR="00342A30">
          <w:t xml:space="preserve">armer (red) colours of the year labels indicate years with higher abundance estimates, and cooler colours indicate lower abundance indices (blue). </w:t>
        </w:r>
      </w:ins>
      <w:ins w:id="1059" w:author="Regular, Paul" w:date="2018-02-25T13:57:00Z">
        <w:r w:rsidR="00342A30">
          <w:t xml:space="preserve">The deep red shaded area indicates the portion of the inshore not surveyed by the multispecies survey and the lighter red </w:t>
        </w:r>
        <w:proofErr w:type="gramStart"/>
        <w:r w:rsidR="00342A30">
          <w:t>area indicate</w:t>
        </w:r>
        <w:proofErr w:type="gramEnd"/>
        <w:r w:rsidR="00342A30">
          <w:t xml:space="preserve"> inshore strata that are </w:t>
        </w:r>
      </w:ins>
      <w:ins w:id="1060" w:author="Regular, Paul" w:date="2018-02-25T13:58:00Z">
        <w:r w:rsidR="00342A30">
          <w:t>sporadically</w:t>
        </w:r>
      </w:ins>
      <w:ins w:id="1061" w:author="Regular, Paul" w:date="2018-02-25T13:57:00Z">
        <w:r w:rsidR="00342A30">
          <w:t xml:space="preserve"> covered by the survey.</w:t>
        </w:r>
      </w:ins>
    </w:p>
    <w:sectPr w:rsidR="001B6C44" w:rsidRPr="00E138E2">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 w:author="DFO-MPO" w:date="2018-02-25T13:58:00Z" w:initials="D">
    <w:p w:rsidR="00E7559E" w:rsidRPr="0078255E" w:rsidRDefault="00E7559E" w:rsidP="00E7559E">
      <w:pPr>
        <w:pStyle w:val="CommentText"/>
      </w:pPr>
      <w:r>
        <w:rPr>
          <w:rStyle w:val="CommentReference"/>
        </w:rPr>
        <w:annotationRef/>
      </w:r>
      <w:r>
        <w:t xml:space="preserve">Mowbray FK. 2014. Recent spring offshore acoustic survey results for capelin, </w:t>
      </w:r>
      <w:proofErr w:type="spellStart"/>
      <w:r>
        <w:rPr>
          <w:i/>
        </w:rPr>
        <w:t>Mallotus</w:t>
      </w:r>
      <w:proofErr w:type="spellEnd"/>
      <w:r>
        <w:rPr>
          <w:i/>
        </w:rPr>
        <w:t xml:space="preserve"> </w:t>
      </w:r>
      <w:proofErr w:type="spellStart"/>
      <w:r>
        <w:rPr>
          <w:i/>
        </w:rPr>
        <w:t>villosus</w:t>
      </w:r>
      <w:proofErr w:type="spellEnd"/>
      <w:r>
        <w:t xml:space="preserve">, in NAFO Division 3L. DFO Can. Sci. </w:t>
      </w:r>
      <w:proofErr w:type="spellStart"/>
      <w:r>
        <w:t>Advis</w:t>
      </w:r>
      <w:proofErr w:type="spellEnd"/>
      <w:r>
        <w:t xml:space="preserve">. Sec. Res. Doc. 2013/040. V + 25 p. </w:t>
      </w:r>
    </w:p>
  </w:comment>
  <w:comment w:id="23" w:author="DFO-MPO" w:date="2018-02-25T13:58:00Z" w:initials="D">
    <w:p w:rsidR="00DD534F" w:rsidRDefault="00DD534F" w:rsidP="00DD534F">
      <w:pPr>
        <w:pStyle w:val="CommentText"/>
      </w:pPr>
      <w:r>
        <w:rPr>
          <w:rStyle w:val="CommentReference"/>
        </w:rPr>
        <w:annotationRef/>
      </w:r>
      <w:r>
        <w:t>Is this correct?</w:t>
      </w:r>
    </w:p>
  </w:comment>
  <w:comment w:id="34" w:author="DFO-MPO" w:date="2018-02-25T13:58:00Z" w:initials="FM">
    <w:p w:rsidR="00310020" w:rsidRDefault="00310020" w:rsidP="00310020">
      <w:pPr>
        <w:pStyle w:val="CommentText"/>
      </w:pPr>
      <w:r>
        <w:rPr>
          <w:rStyle w:val="CommentReference"/>
        </w:rPr>
        <w:annotationRef/>
      </w:r>
      <w:proofErr w:type="spellStart"/>
      <w:r>
        <w:t>Reomove</w:t>
      </w:r>
      <w:proofErr w:type="spellEnd"/>
      <w:r>
        <w:t xml:space="preserve"> in favour of generic methods above.</w:t>
      </w:r>
    </w:p>
  </w:comment>
  <w:comment w:id="69" w:author="DFO-MPO" w:date="2018-02-25T13:58:00Z" w:initials="FM">
    <w:p w:rsidR="005D450A" w:rsidRDefault="005D450A">
      <w:pPr>
        <w:pStyle w:val="CommentText"/>
      </w:pPr>
      <w:r>
        <w:rPr>
          <w:rStyle w:val="CommentReference"/>
        </w:rPr>
        <w:annotationRef/>
      </w:r>
      <w:r>
        <w:t xml:space="preserve">Should I repeat here the figure showing </w:t>
      </w:r>
      <w:proofErr w:type="gramStart"/>
      <w:r>
        <w:t>the  full</w:t>
      </w:r>
      <w:proofErr w:type="gramEnd"/>
      <w:r>
        <w:t xml:space="preserve"> suite of acoustic survey indices, Canada an d USSR</w:t>
      </w:r>
    </w:p>
  </w:comment>
  <w:comment w:id="81" w:author="DFO-MPO" w:date="2018-02-25T13:58:00Z" w:initials="FM">
    <w:p w:rsidR="00192BD0" w:rsidRDefault="00192BD0">
      <w:pPr>
        <w:pStyle w:val="CommentText"/>
      </w:pPr>
      <w:r>
        <w:rPr>
          <w:rStyle w:val="CommentReference"/>
        </w:rPr>
        <w:annotationRef/>
      </w:r>
      <w:r>
        <w:t xml:space="preserve">I had decided to replace the many varied references to the surveys with these acronyms, </w:t>
      </w:r>
      <w:proofErr w:type="gramStart"/>
      <w:r>
        <w:t>but  didn’t</w:t>
      </w:r>
      <w:proofErr w:type="gramEnd"/>
      <w:r>
        <w:t xml:space="preserve"> get any </w:t>
      </w:r>
      <w:proofErr w:type="spellStart"/>
      <w:r>
        <w:t>father</w:t>
      </w:r>
      <w:proofErr w:type="spellEnd"/>
      <w:r>
        <w:t xml:space="preserve"> than this…  Probably should have one for the fall bottom trawl survey as well (FBTS?)</w:t>
      </w:r>
    </w:p>
  </w:comment>
  <w:comment w:id="138" w:author="DFO-MPO" w:date="2018-02-25T13:58:00Z" w:initials="FM">
    <w:p w:rsidR="00192BD0" w:rsidRDefault="00192BD0">
      <w:pPr>
        <w:pStyle w:val="CommentText"/>
      </w:pPr>
      <w:r>
        <w:rPr>
          <w:rStyle w:val="CommentReference"/>
        </w:rPr>
        <w:annotationRef/>
      </w:r>
      <w:proofErr w:type="spellStart"/>
      <w:r>
        <w:t>Reomove</w:t>
      </w:r>
      <w:proofErr w:type="spellEnd"/>
      <w:r>
        <w:t xml:space="preserve"> in favour of generic methods above.</w:t>
      </w:r>
    </w:p>
  </w:comment>
  <w:comment w:id="68" w:author="DFO-MPO" w:date="2018-02-25T13:58:00Z" w:initials="D">
    <w:p w:rsidR="00F971ED" w:rsidRDefault="00F971ED">
      <w:pPr>
        <w:pStyle w:val="CommentText"/>
      </w:pPr>
      <w:r>
        <w:rPr>
          <w:rStyle w:val="CommentReference"/>
        </w:rPr>
        <w:annotationRef/>
      </w:r>
      <w:r>
        <w:t>This section is what the acoustic surveys can and can’t tell you/objectives of the design</w:t>
      </w:r>
    </w:p>
  </w:comment>
  <w:comment w:id="240" w:author="DFO-MPO" w:date="2018-02-25T13:58:00Z" w:initials="D">
    <w:p w:rsidR="0040135B" w:rsidRDefault="0040135B">
      <w:pPr>
        <w:pStyle w:val="CommentText"/>
      </w:pPr>
      <w:r>
        <w:rPr>
          <w:rStyle w:val="CommentReference"/>
        </w:rPr>
        <w:annotationRef/>
      </w:r>
      <w:r>
        <w:t xml:space="preserve">I’m not following the argument here and I’m not sure that my changes help. </w:t>
      </w:r>
    </w:p>
  </w:comment>
  <w:comment w:id="234" w:author="DFO-MPO" w:date="2018-02-25T13:58:00Z" w:initials="D">
    <w:p w:rsidR="00F971ED" w:rsidRDefault="00F971ED">
      <w:pPr>
        <w:pStyle w:val="CommentText"/>
      </w:pPr>
      <w:r>
        <w:rPr>
          <w:rStyle w:val="CommentReference"/>
        </w:rPr>
        <w:annotationRef/>
      </w:r>
      <w:proofErr w:type="gramStart"/>
      <w:r>
        <w:t>This  segment</w:t>
      </w:r>
      <w:proofErr w:type="gramEnd"/>
      <w:r>
        <w:t xml:space="preserve"> addresses timing</w:t>
      </w:r>
    </w:p>
  </w:comment>
  <w:comment w:id="271" w:author="DFO-MPO" w:date="2018-02-25T13:58:00Z" w:initials="D">
    <w:p w:rsidR="00505C54" w:rsidRDefault="00505C54">
      <w:pPr>
        <w:pStyle w:val="CommentText"/>
      </w:pPr>
      <w:r>
        <w:rPr>
          <w:rStyle w:val="CommentReference"/>
        </w:rPr>
        <w:annotationRef/>
      </w:r>
      <w:r>
        <w:t>Case 1 is Icelandic capelin; what’s case 2?</w:t>
      </w:r>
    </w:p>
  </w:comment>
  <w:comment w:id="281" w:author="Regular, Paul" w:date="2018-02-25T13:58:00Z" w:initials="PR">
    <w:p w:rsidR="009F3365" w:rsidRDefault="009F3365">
      <w:pPr>
        <w:pStyle w:val="CommentText"/>
      </w:pPr>
      <w:r>
        <w:rPr>
          <w:rStyle w:val="CommentReference"/>
        </w:rPr>
        <w:annotationRef/>
      </w:r>
      <w:r w:rsidRPr="009F3365">
        <w:t xml:space="preserve">Thorson, J.T., Pinsky, M.L., Ward, E.J., 2016. Model-based inference for estimating shifts in species distribution, area occupied, and center of gravity. Methods Ecol. </w:t>
      </w:r>
      <w:proofErr w:type="spellStart"/>
      <w:r w:rsidRPr="009F3365">
        <w:t>Evol</w:t>
      </w:r>
      <w:proofErr w:type="spellEnd"/>
      <w:r w:rsidRPr="009F3365">
        <w:t>. 7(8), 990-1008.</w:t>
      </w:r>
    </w:p>
  </w:comment>
  <w:comment w:id="289" w:author="Regular, Paul" w:date="2018-02-25T13:58:00Z" w:initials="PR">
    <w:p w:rsidR="001B6C44" w:rsidRDefault="001B6C44">
      <w:pPr>
        <w:pStyle w:val="CommentText"/>
      </w:pPr>
      <w:r>
        <w:rPr>
          <w:rStyle w:val="CommentReference"/>
        </w:rPr>
        <w:annotationRef/>
      </w:r>
      <w:r w:rsidRPr="001B6C44">
        <w:t>Thorson, J.</w:t>
      </w:r>
      <w:r>
        <w:t>T., and Barnett, L.A.K. 2017</w:t>
      </w:r>
      <w:r w:rsidRPr="001B6C44">
        <w:t>. Comparing estimates of abundance trends and distribution shifts using single- and multispecies models of fishes and biogenic habitat. ICES J. Mar. Sci.</w:t>
      </w:r>
      <w:r>
        <w:t xml:space="preserve"> </w:t>
      </w:r>
      <w:r w:rsidRPr="001B6C44">
        <w:t>74</w:t>
      </w:r>
      <w:r>
        <w:t>:</w:t>
      </w:r>
      <w:r w:rsidRPr="001B6C44">
        <w:t>1311–1321</w:t>
      </w:r>
    </w:p>
  </w:comment>
  <w:comment w:id="472" w:author="DFO-MPO" w:date="2018-02-25T13:58:00Z" w:initials="D">
    <w:p w:rsidR="004A3CA0" w:rsidRDefault="004A3CA0">
      <w:pPr>
        <w:pStyle w:val="CommentText"/>
      </w:pPr>
      <w:r>
        <w:rPr>
          <w:rStyle w:val="CommentReference"/>
        </w:rPr>
        <w:annotationRef/>
      </w:r>
      <w:r>
        <w:t>I think this is no longer needed…</w:t>
      </w:r>
    </w:p>
  </w:comment>
  <w:comment w:id="377" w:author="DFO-MPO" w:date="2018-02-25T13:58:00Z" w:initials="FM">
    <w:p w:rsidR="00192BD0" w:rsidRDefault="00192BD0">
      <w:pPr>
        <w:pStyle w:val="CommentText"/>
      </w:pPr>
      <w:r>
        <w:rPr>
          <w:rStyle w:val="CommentReference"/>
        </w:rPr>
        <w:annotationRef/>
      </w:r>
      <w:r>
        <w:t xml:space="preserve">I think </w:t>
      </w:r>
      <w:r w:rsidR="00C52E0A">
        <w:t xml:space="preserve">this whole hypothesis could go </w:t>
      </w:r>
      <w:r>
        <w:t>under its own heading with your evidence and Divya maps</w:t>
      </w:r>
      <w:r w:rsidR="00C52E0A">
        <w:t xml:space="preserve">.  That could then naturally flow into your section on </w:t>
      </w:r>
      <w:proofErr w:type="spellStart"/>
      <w:r w:rsidR="00C52E0A">
        <w:t>demongraphic</w:t>
      </w:r>
      <w:proofErr w:type="spellEnd"/>
      <w:r w:rsidR="00C52E0A">
        <w:t xml:space="preserve"> changes and mortality. </w:t>
      </w:r>
    </w:p>
  </w:comment>
  <w:comment w:id="623" w:author="DFO-MPO" w:date="2018-02-25T13:58:00Z" w:initials="D">
    <w:p w:rsidR="004A3CA0" w:rsidRDefault="004A3CA0" w:rsidP="004A3CA0">
      <w:pPr>
        <w:pStyle w:val="CommentText"/>
      </w:pPr>
      <w:r>
        <w:rPr>
          <w:rStyle w:val="CommentReference"/>
        </w:rPr>
        <w:annotationRef/>
      </w:r>
      <w:r>
        <w:t xml:space="preserve">Does this seem correct? I had to eyeball a figure to come up with this. </w:t>
      </w:r>
    </w:p>
  </w:comment>
  <w:comment w:id="628" w:author="DFO-MPO" w:date="2018-02-25T13:58:00Z" w:initials="D">
    <w:p w:rsidR="004A3CA0" w:rsidRDefault="004A3CA0" w:rsidP="004A3CA0">
      <w:pPr>
        <w:pStyle w:val="CommentText"/>
      </w:pPr>
      <w:r>
        <w:rPr>
          <w:rStyle w:val="CommentReference"/>
        </w:rPr>
        <w:annotationRef/>
      </w:r>
      <w:r>
        <w:t>This is taken from estimates of number of fish pre-1991 and post 1991. Is this a complete story or do I need to also consider an offshore fishery?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56B7" w:rsidRDefault="004756B7" w:rsidP="00767E45">
      <w:pPr>
        <w:spacing w:after="0" w:line="240" w:lineRule="auto"/>
      </w:pPr>
      <w:r>
        <w:separator/>
      </w:r>
    </w:p>
  </w:endnote>
  <w:endnote w:type="continuationSeparator" w:id="0">
    <w:p w:rsidR="004756B7" w:rsidRDefault="004756B7" w:rsidP="00767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dvPL">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Times-Bold">
    <w:panose1 w:val="00000000000000000000"/>
    <w:charset w:val="00"/>
    <w:family w:val="swiss"/>
    <w:notTrueType/>
    <w:pitch w:val="default"/>
    <w:sig w:usb0="00000003" w:usb1="00000000" w:usb2="00000000" w:usb3="00000000" w:csb0="00000001" w:csb1="00000000"/>
  </w:font>
  <w:font w:name="Times-Roman">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56B7" w:rsidRDefault="004756B7" w:rsidP="00767E45">
      <w:pPr>
        <w:spacing w:after="0" w:line="240" w:lineRule="auto"/>
      </w:pPr>
      <w:r>
        <w:separator/>
      </w:r>
    </w:p>
  </w:footnote>
  <w:footnote w:type="continuationSeparator" w:id="0">
    <w:p w:rsidR="004756B7" w:rsidRDefault="004756B7" w:rsidP="00767E4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EE2D11"/>
    <w:multiLevelType w:val="hybridMultilevel"/>
    <w:tmpl w:val="A10CCCAA"/>
    <w:lvl w:ilvl="0" w:tplc="8AF0944C">
      <w:start w:val="1"/>
      <w:numFmt w:val="decimal"/>
      <w:lvlText w:val="%1.)"/>
      <w:lvlJc w:val="left"/>
      <w:pPr>
        <w:ind w:left="1800" w:hanging="108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
    <w:nsid w:val="1C964FB1"/>
    <w:multiLevelType w:val="hybridMultilevel"/>
    <w:tmpl w:val="7592D28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Ecology Prog Serie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pv5prxr6xz2a4ea50h5dww0ewvx0ttdtdsa&quot;&gt;biblio_db&lt;record-ids&gt;&lt;item&gt;35&lt;/item&gt;&lt;item&gt;67&lt;/item&gt;&lt;item&gt;105&lt;/item&gt;&lt;item&gt;112&lt;/item&gt;&lt;item&gt;114&lt;/item&gt;&lt;item&gt;135&lt;/item&gt;&lt;item&gt;176&lt;/item&gt;&lt;item&gt;188&lt;/item&gt;&lt;item&gt;189&lt;/item&gt;&lt;item&gt;193&lt;/item&gt;&lt;item&gt;320&lt;/item&gt;&lt;item&gt;558&lt;/item&gt;&lt;item&gt;645&lt;/item&gt;&lt;item&gt;703&lt;/item&gt;&lt;item&gt;712&lt;/item&gt;&lt;item&gt;717&lt;/item&gt;&lt;item&gt;729&lt;/item&gt;&lt;item&gt;732&lt;/item&gt;&lt;item&gt;743&lt;/item&gt;&lt;item&gt;749&lt;/item&gt;&lt;item&gt;755&lt;/item&gt;&lt;item&gt;831&lt;/item&gt;&lt;item&gt;833&lt;/item&gt;&lt;item&gt;835&lt;/item&gt;&lt;item&gt;880&lt;/item&gt;&lt;item&gt;881&lt;/item&gt;&lt;item&gt;882&lt;/item&gt;&lt;item&gt;883&lt;/item&gt;&lt;item&gt;884&lt;/item&gt;&lt;item&gt;885&lt;/item&gt;&lt;item&gt;886&lt;/item&gt;&lt;item&gt;887&lt;/item&gt;&lt;item&gt;888&lt;/item&gt;&lt;item&gt;889&lt;/item&gt;&lt;item&gt;890&lt;/item&gt;&lt;item&gt;891&lt;/item&gt;&lt;/record-ids&gt;&lt;/item&gt;&lt;/Libraries&gt;"/>
  </w:docVars>
  <w:rsids>
    <w:rsidRoot w:val="007F2561"/>
    <w:rsid w:val="000004F4"/>
    <w:rsid w:val="00002E26"/>
    <w:rsid w:val="000177A6"/>
    <w:rsid w:val="00017CCC"/>
    <w:rsid w:val="00022671"/>
    <w:rsid w:val="00025D1A"/>
    <w:rsid w:val="00033B0E"/>
    <w:rsid w:val="00041061"/>
    <w:rsid w:val="00043899"/>
    <w:rsid w:val="00044F1F"/>
    <w:rsid w:val="00052F0C"/>
    <w:rsid w:val="00056B7E"/>
    <w:rsid w:val="00056E8B"/>
    <w:rsid w:val="000605CD"/>
    <w:rsid w:val="0006384C"/>
    <w:rsid w:val="00066428"/>
    <w:rsid w:val="0006763D"/>
    <w:rsid w:val="00071887"/>
    <w:rsid w:val="000742A5"/>
    <w:rsid w:val="00082B55"/>
    <w:rsid w:val="00083272"/>
    <w:rsid w:val="00091046"/>
    <w:rsid w:val="000A5597"/>
    <w:rsid w:val="000E39F6"/>
    <w:rsid w:val="000E5DAB"/>
    <w:rsid w:val="000F377B"/>
    <w:rsid w:val="000F40FD"/>
    <w:rsid w:val="000F4EFB"/>
    <w:rsid w:val="000F6BA0"/>
    <w:rsid w:val="000F7EBD"/>
    <w:rsid w:val="001075C3"/>
    <w:rsid w:val="00131889"/>
    <w:rsid w:val="00133D1B"/>
    <w:rsid w:val="00140060"/>
    <w:rsid w:val="0014294B"/>
    <w:rsid w:val="00144C81"/>
    <w:rsid w:val="00164BA1"/>
    <w:rsid w:val="001751AE"/>
    <w:rsid w:val="0017638C"/>
    <w:rsid w:val="00177BB0"/>
    <w:rsid w:val="00182C41"/>
    <w:rsid w:val="00183AD2"/>
    <w:rsid w:val="00192BD0"/>
    <w:rsid w:val="001979AE"/>
    <w:rsid w:val="001A4FA2"/>
    <w:rsid w:val="001B6C44"/>
    <w:rsid w:val="001C3C98"/>
    <w:rsid w:val="001D1107"/>
    <w:rsid w:val="001D56D9"/>
    <w:rsid w:val="001D6EF0"/>
    <w:rsid w:val="001F60EB"/>
    <w:rsid w:val="002036A3"/>
    <w:rsid w:val="002072AF"/>
    <w:rsid w:val="00214FFE"/>
    <w:rsid w:val="00221B79"/>
    <w:rsid w:val="00226345"/>
    <w:rsid w:val="0022696A"/>
    <w:rsid w:val="00240217"/>
    <w:rsid w:val="00251D05"/>
    <w:rsid w:val="00253246"/>
    <w:rsid w:val="00253327"/>
    <w:rsid w:val="00253D95"/>
    <w:rsid w:val="00254581"/>
    <w:rsid w:val="00256E1C"/>
    <w:rsid w:val="00262523"/>
    <w:rsid w:val="00263C87"/>
    <w:rsid w:val="00276992"/>
    <w:rsid w:val="00291426"/>
    <w:rsid w:val="00291CF5"/>
    <w:rsid w:val="002A6574"/>
    <w:rsid w:val="002A6F49"/>
    <w:rsid w:val="002B12AF"/>
    <w:rsid w:val="002B5EDA"/>
    <w:rsid w:val="002C1E57"/>
    <w:rsid w:val="002C62A0"/>
    <w:rsid w:val="002D6282"/>
    <w:rsid w:val="002E7F21"/>
    <w:rsid w:val="00310020"/>
    <w:rsid w:val="003104F7"/>
    <w:rsid w:val="0032076C"/>
    <w:rsid w:val="00326B13"/>
    <w:rsid w:val="00335B27"/>
    <w:rsid w:val="003417FA"/>
    <w:rsid w:val="00342A30"/>
    <w:rsid w:val="0035047D"/>
    <w:rsid w:val="00364345"/>
    <w:rsid w:val="00365DCC"/>
    <w:rsid w:val="00375FA5"/>
    <w:rsid w:val="00380551"/>
    <w:rsid w:val="003815CC"/>
    <w:rsid w:val="003872F8"/>
    <w:rsid w:val="003956C6"/>
    <w:rsid w:val="0039687E"/>
    <w:rsid w:val="003976D8"/>
    <w:rsid w:val="003A12B9"/>
    <w:rsid w:val="003A16B9"/>
    <w:rsid w:val="003A4965"/>
    <w:rsid w:val="003B39F5"/>
    <w:rsid w:val="003C0B6E"/>
    <w:rsid w:val="003C423A"/>
    <w:rsid w:val="003E41EF"/>
    <w:rsid w:val="003F11F2"/>
    <w:rsid w:val="0040135B"/>
    <w:rsid w:val="0040165D"/>
    <w:rsid w:val="0040478D"/>
    <w:rsid w:val="0041132C"/>
    <w:rsid w:val="00411B07"/>
    <w:rsid w:val="00413266"/>
    <w:rsid w:val="00416CA6"/>
    <w:rsid w:val="00422BD9"/>
    <w:rsid w:val="00424EF6"/>
    <w:rsid w:val="00430D91"/>
    <w:rsid w:val="00463FED"/>
    <w:rsid w:val="004728E2"/>
    <w:rsid w:val="004756B7"/>
    <w:rsid w:val="00476B77"/>
    <w:rsid w:val="0048184C"/>
    <w:rsid w:val="004A3CA0"/>
    <w:rsid w:val="004A7570"/>
    <w:rsid w:val="004C5A99"/>
    <w:rsid w:val="004D33B8"/>
    <w:rsid w:val="004D49F1"/>
    <w:rsid w:val="004D69C7"/>
    <w:rsid w:val="004E5FEE"/>
    <w:rsid w:val="00505C54"/>
    <w:rsid w:val="005107C1"/>
    <w:rsid w:val="005140BC"/>
    <w:rsid w:val="00526598"/>
    <w:rsid w:val="005276AB"/>
    <w:rsid w:val="00530457"/>
    <w:rsid w:val="00541065"/>
    <w:rsid w:val="00541B70"/>
    <w:rsid w:val="00551749"/>
    <w:rsid w:val="00564A78"/>
    <w:rsid w:val="00564AB9"/>
    <w:rsid w:val="00564B28"/>
    <w:rsid w:val="00581D5F"/>
    <w:rsid w:val="00590020"/>
    <w:rsid w:val="005A0644"/>
    <w:rsid w:val="005A6CFD"/>
    <w:rsid w:val="005A6D00"/>
    <w:rsid w:val="005A7DA5"/>
    <w:rsid w:val="005B4CC4"/>
    <w:rsid w:val="005C4C91"/>
    <w:rsid w:val="005D450A"/>
    <w:rsid w:val="005D5C96"/>
    <w:rsid w:val="005D69EA"/>
    <w:rsid w:val="005E3205"/>
    <w:rsid w:val="005E34E5"/>
    <w:rsid w:val="005F1BB9"/>
    <w:rsid w:val="005F1F88"/>
    <w:rsid w:val="006134AB"/>
    <w:rsid w:val="00613C57"/>
    <w:rsid w:val="00617A8E"/>
    <w:rsid w:val="006268D1"/>
    <w:rsid w:val="00637B31"/>
    <w:rsid w:val="006467D3"/>
    <w:rsid w:val="00651C29"/>
    <w:rsid w:val="00672325"/>
    <w:rsid w:val="00675C10"/>
    <w:rsid w:val="006827A4"/>
    <w:rsid w:val="00685FC8"/>
    <w:rsid w:val="006A760A"/>
    <w:rsid w:val="006A7BB5"/>
    <w:rsid w:val="006B049A"/>
    <w:rsid w:val="006C0F65"/>
    <w:rsid w:val="006D1BAC"/>
    <w:rsid w:val="006F3CC4"/>
    <w:rsid w:val="007015B3"/>
    <w:rsid w:val="00704785"/>
    <w:rsid w:val="007200F0"/>
    <w:rsid w:val="0072076B"/>
    <w:rsid w:val="00724587"/>
    <w:rsid w:val="007256F6"/>
    <w:rsid w:val="007410F6"/>
    <w:rsid w:val="00742C93"/>
    <w:rsid w:val="007622B9"/>
    <w:rsid w:val="00767E45"/>
    <w:rsid w:val="00771E8F"/>
    <w:rsid w:val="0078255E"/>
    <w:rsid w:val="00782BA8"/>
    <w:rsid w:val="007A099F"/>
    <w:rsid w:val="007A58F8"/>
    <w:rsid w:val="007A730F"/>
    <w:rsid w:val="007B38F0"/>
    <w:rsid w:val="007B7949"/>
    <w:rsid w:val="007D0963"/>
    <w:rsid w:val="007D7479"/>
    <w:rsid w:val="007E194E"/>
    <w:rsid w:val="007E1FD4"/>
    <w:rsid w:val="007E35CA"/>
    <w:rsid w:val="007E48B5"/>
    <w:rsid w:val="007E79A5"/>
    <w:rsid w:val="007F2218"/>
    <w:rsid w:val="007F2561"/>
    <w:rsid w:val="007F588B"/>
    <w:rsid w:val="00807772"/>
    <w:rsid w:val="008132D3"/>
    <w:rsid w:val="008222F1"/>
    <w:rsid w:val="00823EED"/>
    <w:rsid w:val="00834829"/>
    <w:rsid w:val="0084245E"/>
    <w:rsid w:val="0084419B"/>
    <w:rsid w:val="00844692"/>
    <w:rsid w:val="00850086"/>
    <w:rsid w:val="00854883"/>
    <w:rsid w:val="00856257"/>
    <w:rsid w:val="00887162"/>
    <w:rsid w:val="00896756"/>
    <w:rsid w:val="008975F6"/>
    <w:rsid w:val="008C5502"/>
    <w:rsid w:val="008D0A11"/>
    <w:rsid w:val="008D0AF6"/>
    <w:rsid w:val="008F0352"/>
    <w:rsid w:val="008F5EC4"/>
    <w:rsid w:val="009113AE"/>
    <w:rsid w:val="0092731E"/>
    <w:rsid w:val="00927769"/>
    <w:rsid w:val="00931527"/>
    <w:rsid w:val="00937E91"/>
    <w:rsid w:val="009541F8"/>
    <w:rsid w:val="00973C9A"/>
    <w:rsid w:val="009772D1"/>
    <w:rsid w:val="00990E28"/>
    <w:rsid w:val="009A2671"/>
    <w:rsid w:val="009B5118"/>
    <w:rsid w:val="009C06AD"/>
    <w:rsid w:val="009C787F"/>
    <w:rsid w:val="009D7ED2"/>
    <w:rsid w:val="009E2929"/>
    <w:rsid w:val="009E5499"/>
    <w:rsid w:val="009F3365"/>
    <w:rsid w:val="00A01CA6"/>
    <w:rsid w:val="00A03921"/>
    <w:rsid w:val="00A046D7"/>
    <w:rsid w:val="00A12EBB"/>
    <w:rsid w:val="00A15C24"/>
    <w:rsid w:val="00A20E0C"/>
    <w:rsid w:val="00A340DD"/>
    <w:rsid w:val="00A34264"/>
    <w:rsid w:val="00A41CEA"/>
    <w:rsid w:val="00A47CB8"/>
    <w:rsid w:val="00A56EE5"/>
    <w:rsid w:val="00A63834"/>
    <w:rsid w:val="00A804E6"/>
    <w:rsid w:val="00A84AC0"/>
    <w:rsid w:val="00A87793"/>
    <w:rsid w:val="00A93F73"/>
    <w:rsid w:val="00AB2B70"/>
    <w:rsid w:val="00AB46F0"/>
    <w:rsid w:val="00AC0FC6"/>
    <w:rsid w:val="00AD1617"/>
    <w:rsid w:val="00AE19B0"/>
    <w:rsid w:val="00AE5407"/>
    <w:rsid w:val="00AF50FB"/>
    <w:rsid w:val="00AF69F1"/>
    <w:rsid w:val="00B07B08"/>
    <w:rsid w:val="00B14095"/>
    <w:rsid w:val="00B22E5E"/>
    <w:rsid w:val="00B233BE"/>
    <w:rsid w:val="00B35AF6"/>
    <w:rsid w:val="00B40ACD"/>
    <w:rsid w:val="00B41C54"/>
    <w:rsid w:val="00B4502E"/>
    <w:rsid w:val="00B50898"/>
    <w:rsid w:val="00B64627"/>
    <w:rsid w:val="00B701B2"/>
    <w:rsid w:val="00B74168"/>
    <w:rsid w:val="00B747CB"/>
    <w:rsid w:val="00B81750"/>
    <w:rsid w:val="00B82155"/>
    <w:rsid w:val="00BB7AB1"/>
    <w:rsid w:val="00BC2AC9"/>
    <w:rsid w:val="00BD7EA8"/>
    <w:rsid w:val="00BE300A"/>
    <w:rsid w:val="00BF00B3"/>
    <w:rsid w:val="00BF26F1"/>
    <w:rsid w:val="00BF7DFC"/>
    <w:rsid w:val="00C0316F"/>
    <w:rsid w:val="00C10016"/>
    <w:rsid w:val="00C14D49"/>
    <w:rsid w:val="00C1568B"/>
    <w:rsid w:val="00C2282A"/>
    <w:rsid w:val="00C23C16"/>
    <w:rsid w:val="00C27581"/>
    <w:rsid w:val="00C27C24"/>
    <w:rsid w:val="00C3208E"/>
    <w:rsid w:val="00C32D3F"/>
    <w:rsid w:val="00C52E0A"/>
    <w:rsid w:val="00C551B5"/>
    <w:rsid w:val="00C64CAC"/>
    <w:rsid w:val="00C737E0"/>
    <w:rsid w:val="00C73FA1"/>
    <w:rsid w:val="00C8054F"/>
    <w:rsid w:val="00C83BC5"/>
    <w:rsid w:val="00C90224"/>
    <w:rsid w:val="00C941FE"/>
    <w:rsid w:val="00CA32BF"/>
    <w:rsid w:val="00CD44CE"/>
    <w:rsid w:val="00CF3177"/>
    <w:rsid w:val="00D05B6F"/>
    <w:rsid w:val="00D20AC6"/>
    <w:rsid w:val="00D3202A"/>
    <w:rsid w:val="00D40C5F"/>
    <w:rsid w:val="00D42C56"/>
    <w:rsid w:val="00D51D39"/>
    <w:rsid w:val="00D559B9"/>
    <w:rsid w:val="00D85E2E"/>
    <w:rsid w:val="00DC55FD"/>
    <w:rsid w:val="00DD08F4"/>
    <w:rsid w:val="00DD2420"/>
    <w:rsid w:val="00DD534F"/>
    <w:rsid w:val="00DE0CAA"/>
    <w:rsid w:val="00DE47BD"/>
    <w:rsid w:val="00DF0BDE"/>
    <w:rsid w:val="00E138E2"/>
    <w:rsid w:val="00E17BA0"/>
    <w:rsid w:val="00E17FB5"/>
    <w:rsid w:val="00E20E5A"/>
    <w:rsid w:val="00E22D3E"/>
    <w:rsid w:val="00E23856"/>
    <w:rsid w:val="00E27276"/>
    <w:rsid w:val="00E35A11"/>
    <w:rsid w:val="00E431B0"/>
    <w:rsid w:val="00E53962"/>
    <w:rsid w:val="00E57381"/>
    <w:rsid w:val="00E72B06"/>
    <w:rsid w:val="00E72F42"/>
    <w:rsid w:val="00E7559E"/>
    <w:rsid w:val="00E768AE"/>
    <w:rsid w:val="00E77CE6"/>
    <w:rsid w:val="00E8362F"/>
    <w:rsid w:val="00E91D20"/>
    <w:rsid w:val="00EA189D"/>
    <w:rsid w:val="00EC1BBF"/>
    <w:rsid w:val="00ED4DBD"/>
    <w:rsid w:val="00EE7401"/>
    <w:rsid w:val="00EF11F5"/>
    <w:rsid w:val="00EF4506"/>
    <w:rsid w:val="00EF7674"/>
    <w:rsid w:val="00F029FF"/>
    <w:rsid w:val="00F105E8"/>
    <w:rsid w:val="00F10A63"/>
    <w:rsid w:val="00F1282F"/>
    <w:rsid w:val="00F140D7"/>
    <w:rsid w:val="00F22470"/>
    <w:rsid w:val="00F25218"/>
    <w:rsid w:val="00F461E3"/>
    <w:rsid w:val="00F51426"/>
    <w:rsid w:val="00F62704"/>
    <w:rsid w:val="00F67BFB"/>
    <w:rsid w:val="00F70462"/>
    <w:rsid w:val="00F72876"/>
    <w:rsid w:val="00F86168"/>
    <w:rsid w:val="00F907F2"/>
    <w:rsid w:val="00F92B62"/>
    <w:rsid w:val="00F971ED"/>
    <w:rsid w:val="00FA4674"/>
    <w:rsid w:val="00FD0BEA"/>
    <w:rsid w:val="00FF781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qFormat/>
    <w:rsid w:val="007F588B"/>
    <w:pPr>
      <w:keepNext/>
      <w:spacing w:before="240" w:after="60" w:line="360" w:lineRule="auto"/>
      <w:jc w:val="both"/>
      <w:outlineLvl w:val="1"/>
    </w:pPr>
    <w:rPr>
      <w:rFonts w:ascii="Arial" w:eastAsia="Times New Roman" w:hAnsi="Arial" w:cs="Arial"/>
      <w:b/>
      <w:bCs/>
      <w:i/>
      <w:iCs/>
      <w:sz w:val="28"/>
      <w:szCs w:val="28"/>
      <w:lang w:eastAsia="en-CA"/>
    </w:rPr>
  </w:style>
  <w:style w:type="paragraph" w:styleId="Heading3">
    <w:name w:val="heading 3"/>
    <w:basedOn w:val="Normal"/>
    <w:next w:val="Normal"/>
    <w:link w:val="Heading3Char"/>
    <w:uiPriority w:val="9"/>
    <w:unhideWhenUsed/>
    <w:qFormat/>
    <w:rsid w:val="00A046D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7F2561"/>
    <w:pPr>
      <w:spacing w:after="0"/>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7F2561"/>
    <w:rPr>
      <w:rFonts w:ascii="Calibri" w:hAnsi="Calibri"/>
      <w:noProof/>
      <w:lang w:val="en-US"/>
    </w:rPr>
  </w:style>
  <w:style w:type="paragraph" w:customStyle="1" w:styleId="EndNoteBibliography">
    <w:name w:val="EndNote Bibliography"/>
    <w:basedOn w:val="Normal"/>
    <w:link w:val="EndNoteBibliographyChar"/>
    <w:rsid w:val="007F2561"/>
    <w:pPr>
      <w:spacing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7F2561"/>
    <w:rPr>
      <w:rFonts w:ascii="Calibri" w:hAnsi="Calibri"/>
      <w:noProof/>
      <w:lang w:val="en-US"/>
    </w:rPr>
  </w:style>
  <w:style w:type="character" w:customStyle="1" w:styleId="Heading2Char">
    <w:name w:val="Heading 2 Char"/>
    <w:basedOn w:val="DefaultParagraphFont"/>
    <w:link w:val="Heading2"/>
    <w:rsid w:val="007F588B"/>
    <w:rPr>
      <w:rFonts w:ascii="Arial" w:eastAsia="Times New Roman" w:hAnsi="Arial" w:cs="Arial"/>
      <w:b/>
      <w:bCs/>
      <w:i/>
      <w:iCs/>
      <w:sz w:val="28"/>
      <w:szCs w:val="28"/>
      <w:lang w:eastAsia="en-CA"/>
    </w:rPr>
  </w:style>
  <w:style w:type="character" w:customStyle="1" w:styleId="fontstyle01">
    <w:name w:val="fontstyle01"/>
    <w:basedOn w:val="DefaultParagraphFont"/>
    <w:rsid w:val="00685FC8"/>
    <w:rPr>
      <w:rFonts w:ascii="AdvPL" w:hAnsi="AdvPL" w:hint="default"/>
      <w:b w:val="0"/>
      <w:bCs w:val="0"/>
      <w:i w:val="0"/>
      <w:iCs w:val="0"/>
      <w:color w:val="000000"/>
      <w:sz w:val="20"/>
      <w:szCs w:val="20"/>
    </w:rPr>
  </w:style>
  <w:style w:type="paragraph" w:styleId="ListParagraph">
    <w:name w:val="List Paragraph"/>
    <w:basedOn w:val="Normal"/>
    <w:uiPriority w:val="34"/>
    <w:qFormat/>
    <w:rsid w:val="007D0963"/>
    <w:pPr>
      <w:ind w:left="720"/>
      <w:contextualSpacing/>
    </w:pPr>
  </w:style>
  <w:style w:type="character" w:styleId="Hyperlink">
    <w:name w:val="Hyperlink"/>
    <w:basedOn w:val="DefaultParagraphFont"/>
    <w:uiPriority w:val="99"/>
    <w:unhideWhenUsed/>
    <w:rsid w:val="003976D8"/>
    <w:rPr>
      <w:color w:val="0000FF" w:themeColor="hyperlink"/>
      <w:u w:val="single"/>
    </w:rPr>
  </w:style>
  <w:style w:type="paragraph" w:styleId="BalloonText">
    <w:name w:val="Balloon Text"/>
    <w:basedOn w:val="Normal"/>
    <w:link w:val="BalloonTextChar"/>
    <w:uiPriority w:val="99"/>
    <w:semiHidden/>
    <w:unhideWhenUsed/>
    <w:rsid w:val="00C275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7581"/>
    <w:rPr>
      <w:rFonts w:ascii="Tahoma" w:hAnsi="Tahoma" w:cs="Tahoma"/>
      <w:sz w:val="16"/>
      <w:szCs w:val="16"/>
    </w:rPr>
  </w:style>
  <w:style w:type="character" w:styleId="CommentReference">
    <w:name w:val="annotation reference"/>
    <w:basedOn w:val="DefaultParagraphFont"/>
    <w:uiPriority w:val="99"/>
    <w:semiHidden/>
    <w:unhideWhenUsed/>
    <w:rsid w:val="00066428"/>
    <w:rPr>
      <w:sz w:val="16"/>
      <w:szCs w:val="16"/>
    </w:rPr>
  </w:style>
  <w:style w:type="paragraph" w:styleId="CommentText">
    <w:name w:val="annotation text"/>
    <w:basedOn w:val="Normal"/>
    <w:link w:val="CommentTextChar"/>
    <w:uiPriority w:val="99"/>
    <w:semiHidden/>
    <w:unhideWhenUsed/>
    <w:rsid w:val="00066428"/>
    <w:pPr>
      <w:spacing w:line="240" w:lineRule="auto"/>
    </w:pPr>
    <w:rPr>
      <w:sz w:val="20"/>
      <w:szCs w:val="20"/>
    </w:rPr>
  </w:style>
  <w:style w:type="character" w:customStyle="1" w:styleId="CommentTextChar">
    <w:name w:val="Comment Text Char"/>
    <w:basedOn w:val="DefaultParagraphFont"/>
    <w:link w:val="CommentText"/>
    <w:uiPriority w:val="99"/>
    <w:semiHidden/>
    <w:rsid w:val="00066428"/>
    <w:rPr>
      <w:sz w:val="20"/>
      <w:szCs w:val="20"/>
    </w:rPr>
  </w:style>
  <w:style w:type="paragraph" w:styleId="CommentSubject">
    <w:name w:val="annotation subject"/>
    <w:basedOn w:val="CommentText"/>
    <w:next w:val="CommentText"/>
    <w:link w:val="CommentSubjectChar"/>
    <w:uiPriority w:val="99"/>
    <w:semiHidden/>
    <w:unhideWhenUsed/>
    <w:rsid w:val="00066428"/>
    <w:rPr>
      <w:b/>
      <w:bCs/>
    </w:rPr>
  </w:style>
  <w:style w:type="character" w:customStyle="1" w:styleId="CommentSubjectChar">
    <w:name w:val="Comment Subject Char"/>
    <w:basedOn w:val="CommentTextChar"/>
    <w:link w:val="CommentSubject"/>
    <w:uiPriority w:val="99"/>
    <w:semiHidden/>
    <w:rsid w:val="00066428"/>
    <w:rPr>
      <w:b/>
      <w:bCs/>
      <w:sz w:val="20"/>
      <w:szCs w:val="20"/>
    </w:rPr>
  </w:style>
  <w:style w:type="character" w:customStyle="1" w:styleId="Heading3Char">
    <w:name w:val="Heading 3 Char"/>
    <w:basedOn w:val="DefaultParagraphFont"/>
    <w:link w:val="Heading3"/>
    <w:uiPriority w:val="9"/>
    <w:rsid w:val="00A046D7"/>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67E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7E45"/>
  </w:style>
  <w:style w:type="paragraph" w:styleId="Footer">
    <w:name w:val="footer"/>
    <w:basedOn w:val="Normal"/>
    <w:link w:val="FooterChar"/>
    <w:uiPriority w:val="99"/>
    <w:unhideWhenUsed/>
    <w:rsid w:val="00767E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7E45"/>
  </w:style>
  <w:style w:type="table" w:styleId="TableGrid">
    <w:name w:val="Table Grid"/>
    <w:basedOn w:val="TableNormal"/>
    <w:uiPriority w:val="59"/>
    <w:rsid w:val="004A3C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qFormat/>
    <w:rsid w:val="007F588B"/>
    <w:pPr>
      <w:keepNext/>
      <w:spacing w:before="240" w:after="60" w:line="360" w:lineRule="auto"/>
      <w:jc w:val="both"/>
      <w:outlineLvl w:val="1"/>
    </w:pPr>
    <w:rPr>
      <w:rFonts w:ascii="Arial" w:eastAsia="Times New Roman" w:hAnsi="Arial" w:cs="Arial"/>
      <w:b/>
      <w:bCs/>
      <w:i/>
      <w:iCs/>
      <w:sz w:val="28"/>
      <w:szCs w:val="28"/>
      <w:lang w:eastAsia="en-CA"/>
    </w:rPr>
  </w:style>
  <w:style w:type="paragraph" w:styleId="Heading3">
    <w:name w:val="heading 3"/>
    <w:basedOn w:val="Normal"/>
    <w:next w:val="Normal"/>
    <w:link w:val="Heading3Char"/>
    <w:uiPriority w:val="9"/>
    <w:unhideWhenUsed/>
    <w:qFormat/>
    <w:rsid w:val="00A046D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7F2561"/>
    <w:pPr>
      <w:spacing w:after="0"/>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7F2561"/>
    <w:rPr>
      <w:rFonts w:ascii="Calibri" w:hAnsi="Calibri"/>
      <w:noProof/>
      <w:lang w:val="en-US"/>
    </w:rPr>
  </w:style>
  <w:style w:type="paragraph" w:customStyle="1" w:styleId="EndNoteBibliography">
    <w:name w:val="EndNote Bibliography"/>
    <w:basedOn w:val="Normal"/>
    <w:link w:val="EndNoteBibliographyChar"/>
    <w:rsid w:val="007F2561"/>
    <w:pPr>
      <w:spacing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7F2561"/>
    <w:rPr>
      <w:rFonts w:ascii="Calibri" w:hAnsi="Calibri"/>
      <w:noProof/>
      <w:lang w:val="en-US"/>
    </w:rPr>
  </w:style>
  <w:style w:type="character" w:customStyle="1" w:styleId="Heading2Char">
    <w:name w:val="Heading 2 Char"/>
    <w:basedOn w:val="DefaultParagraphFont"/>
    <w:link w:val="Heading2"/>
    <w:rsid w:val="007F588B"/>
    <w:rPr>
      <w:rFonts w:ascii="Arial" w:eastAsia="Times New Roman" w:hAnsi="Arial" w:cs="Arial"/>
      <w:b/>
      <w:bCs/>
      <w:i/>
      <w:iCs/>
      <w:sz w:val="28"/>
      <w:szCs w:val="28"/>
      <w:lang w:eastAsia="en-CA"/>
    </w:rPr>
  </w:style>
  <w:style w:type="character" w:customStyle="1" w:styleId="fontstyle01">
    <w:name w:val="fontstyle01"/>
    <w:basedOn w:val="DefaultParagraphFont"/>
    <w:rsid w:val="00685FC8"/>
    <w:rPr>
      <w:rFonts w:ascii="AdvPL" w:hAnsi="AdvPL" w:hint="default"/>
      <w:b w:val="0"/>
      <w:bCs w:val="0"/>
      <w:i w:val="0"/>
      <w:iCs w:val="0"/>
      <w:color w:val="000000"/>
      <w:sz w:val="20"/>
      <w:szCs w:val="20"/>
    </w:rPr>
  </w:style>
  <w:style w:type="paragraph" w:styleId="ListParagraph">
    <w:name w:val="List Paragraph"/>
    <w:basedOn w:val="Normal"/>
    <w:uiPriority w:val="34"/>
    <w:qFormat/>
    <w:rsid w:val="007D0963"/>
    <w:pPr>
      <w:ind w:left="720"/>
      <w:contextualSpacing/>
    </w:pPr>
  </w:style>
  <w:style w:type="character" w:styleId="Hyperlink">
    <w:name w:val="Hyperlink"/>
    <w:basedOn w:val="DefaultParagraphFont"/>
    <w:uiPriority w:val="99"/>
    <w:unhideWhenUsed/>
    <w:rsid w:val="003976D8"/>
    <w:rPr>
      <w:color w:val="0000FF" w:themeColor="hyperlink"/>
      <w:u w:val="single"/>
    </w:rPr>
  </w:style>
  <w:style w:type="paragraph" w:styleId="BalloonText">
    <w:name w:val="Balloon Text"/>
    <w:basedOn w:val="Normal"/>
    <w:link w:val="BalloonTextChar"/>
    <w:uiPriority w:val="99"/>
    <w:semiHidden/>
    <w:unhideWhenUsed/>
    <w:rsid w:val="00C275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7581"/>
    <w:rPr>
      <w:rFonts w:ascii="Tahoma" w:hAnsi="Tahoma" w:cs="Tahoma"/>
      <w:sz w:val="16"/>
      <w:szCs w:val="16"/>
    </w:rPr>
  </w:style>
  <w:style w:type="character" w:styleId="CommentReference">
    <w:name w:val="annotation reference"/>
    <w:basedOn w:val="DefaultParagraphFont"/>
    <w:uiPriority w:val="99"/>
    <w:semiHidden/>
    <w:unhideWhenUsed/>
    <w:rsid w:val="00066428"/>
    <w:rPr>
      <w:sz w:val="16"/>
      <w:szCs w:val="16"/>
    </w:rPr>
  </w:style>
  <w:style w:type="paragraph" w:styleId="CommentText">
    <w:name w:val="annotation text"/>
    <w:basedOn w:val="Normal"/>
    <w:link w:val="CommentTextChar"/>
    <w:uiPriority w:val="99"/>
    <w:semiHidden/>
    <w:unhideWhenUsed/>
    <w:rsid w:val="00066428"/>
    <w:pPr>
      <w:spacing w:line="240" w:lineRule="auto"/>
    </w:pPr>
    <w:rPr>
      <w:sz w:val="20"/>
      <w:szCs w:val="20"/>
    </w:rPr>
  </w:style>
  <w:style w:type="character" w:customStyle="1" w:styleId="CommentTextChar">
    <w:name w:val="Comment Text Char"/>
    <w:basedOn w:val="DefaultParagraphFont"/>
    <w:link w:val="CommentText"/>
    <w:uiPriority w:val="99"/>
    <w:semiHidden/>
    <w:rsid w:val="00066428"/>
    <w:rPr>
      <w:sz w:val="20"/>
      <w:szCs w:val="20"/>
    </w:rPr>
  </w:style>
  <w:style w:type="paragraph" w:styleId="CommentSubject">
    <w:name w:val="annotation subject"/>
    <w:basedOn w:val="CommentText"/>
    <w:next w:val="CommentText"/>
    <w:link w:val="CommentSubjectChar"/>
    <w:uiPriority w:val="99"/>
    <w:semiHidden/>
    <w:unhideWhenUsed/>
    <w:rsid w:val="00066428"/>
    <w:rPr>
      <w:b/>
      <w:bCs/>
    </w:rPr>
  </w:style>
  <w:style w:type="character" w:customStyle="1" w:styleId="CommentSubjectChar">
    <w:name w:val="Comment Subject Char"/>
    <w:basedOn w:val="CommentTextChar"/>
    <w:link w:val="CommentSubject"/>
    <w:uiPriority w:val="99"/>
    <w:semiHidden/>
    <w:rsid w:val="00066428"/>
    <w:rPr>
      <w:b/>
      <w:bCs/>
      <w:sz w:val="20"/>
      <w:szCs w:val="20"/>
    </w:rPr>
  </w:style>
  <w:style w:type="character" w:customStyle="1" w:styleId="Heading3Char">
    <w:name w:val="Heading 3 Char"/>
    <w:basedOn w:val="DefaultParagraphFont"/>
    <w:link w:val="Heading3"/>
    <w:uiPriority w:val="9"/>
    <w:rsid w:val="00A046D7"/>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67E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7E45"/>
  </w:style>
  <w:style w:type="paragraph" w:styleId="Footer">
    <w:name w:val="footer"/>
    <w:basedOn w:val="Normal"/>
    <w:link w:val="FooterChar"/>
    <w:uiPriority w:val="99"/>
    <w:unhideWhenUsed/>
    <w:rsid w:val="00767E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7E45"/>
  </w:style>
  <w:style w:type="table" w:styleId="TableGrid">
    <w:name w:val="Table Grid"/>
    <w:basedOn w:val="TableNormal"/>
    <w:uiPriority w:val="59"/>
    <w:rsid w:val="004A3C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4502493">
      <w:bodyDiv w:val="1"/>
      <w:marLeft w:val="0"/>
      <w:marRight w:val="0"/>
      <w:marTop w:val="0"/>
      <w:marBottom w:val="0"/>
      <w:divBdr>
        <w:top w:val="none" w:sz="0" w:space="0" w:color="auto"/>
        <w:left w:val="none" w:sz="0" w:space="0" w:color="auto"/>
        <w:bottom w:val="none" w:sz="0" w:space="0" w:color="auto"/>
        <w:right w:val="none" w:sz="0" w:space="0" w:color="auto"/>
      </w:divBdr>
    </w:div>
    <w:div w:id="808011247">
      <w:bodyDiv w:val="1"/>
      <w:marLeft w:val="0"/>
      <w:marRight w:val="0"/>
      <w:marTop w:val="0"/>
      <w:marBottom w:val="0"/>
      <w:divBdr>
        <w:top w:val="none" w:sz="0" w:space="0" w:color="auto"/>
        <w:left w:val="none" w:sz="0" w:space="0" w:color="auto"/>
        <w:bottom w:val="none" w:sz="0" w:space="0" w:color="auto"/>
        <w:right w:val="none" w:sz="0" w:space="0" w:color="auto"/>
      </w:divBdr>
    </w:div>
    <w:div w:id="972756403">
      <w:bodyDiv w:val="1"/>
      <w:marLeft w:val="0"/>
      <w:marRight w:val="0"/>
      <w:marTop w:val="0"/>
      <w:marBottom w:val="0"/>
      <w:divBdr>
        <w:top w:val="none" w:sz="0" w:space="0" w:color="auto"/>
        <w:left w:val="none" w:sz="0" w:space="0" w:color="auto"/>
        <w:bottom w:val="none" w:sz="0" w:space="0" w:color="auto"/>
        <w:right w:val="none" w:sz="0" w:space="0" w:color="auto"/>
      </w:divBdr>
    </w:div>
    <w:div w:id="1833138777">
      <w:bodyDiv w:val="1"/>
      <w:marLeft w:val="0"/>
      <w:marRight w:val="0"/>
      <w:marTop w:val="0"/>
      <w:marBottom w:val="0"/>
      <w:divBdr>
        <w:top w:val="none" w:sz="0" w:space="0" w:color="auto"/>
        <w:left w:val="none" w:sz="0" w:space="0" w:color="auto"/>
        <w:bottom w:val="none" w:sz="0" w:space="0" w:color="auto"/>
        <w:right w:val="none" w:sz="0" w:space="0" w:color="auto"/>
      </w:divBdr>
      <w:divsChild>
        <w:div w:id="1253196581">
          <w:marLeft w:val="0"/>
          <w:marRight w:val="0"/>
          <w:marTop w:val="0"/>
          <w:marBottom w:val="75"/>
          <w:divBdr>
            <w:top w:val="none" w:sz="0" w:space="0" w:color="auto"/>
            <w:left w:val="none" w:sz="0" w:space="0" w:color="auto"/>
            <w:bottom w:val="none" w:sz="0" w:space="0" w:color="auto"/>
            <w:right w:val="none" w:sz="0" w:space="0" w:color="auto"/>
          </w:divBdr>
        </w:div>
        <w:div w:id="219093638">
          <w:marLeft w:val="0"/>
          <w:marRight w:val="0"/>
          <w:marTop w:val="0"/>
          <w:marBottom w:val="0"/>
          <w:divBdr>
            <w:top w:val="none" w:sz="0" w:space="0" w:color="auto"/>
            <w:left w:val="none" w:sz="0" w:space="0" w:color="auto"/>
            <w:bottom w:val="none" w:sz="0" w:space="0" w:color="auto"/>
            <w:right w:val="none" w:sz="0" w:space="0" w:color="auto"/>
          </w:divBdr>
        </w:div>
        <w:div w:id="135073742">
          <w:marLeft w:val="0"/>
          <w:marRight w:val="0"/>
          <w:marTop w:val="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5.wmf"/><Relationship Id="rId26" Type="http://schemas.openxmlformats.org/officeDocument/2006/relationships/image" Target="media/image8.emf"/><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footnotes" Target="footnotes.xml"/><Relationship Id="rId12" Type="http://schemas.openxmlformats.org/officeDocument/2006/relationships/hyperlink" Target="https://doi.org/10.1139/F09-143" TargetMode="External"/><Relationship Id="rId17" Type="http://schemas.openxmlformats.org/officeDocument/2006/relationships/image" Target="media/image4.wmf"/><Relationship Id="rId25" Type="http://schemas.openxmlformats.org/officeDocument/2006/relationships/chart" Target="charts/chart6.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7.emf"/><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tandfonline.com/toc/smar20/9/9" TargetMode="External"/><Relationship Id="rId24" Type="http://schemas.openxmlformats.org/officeDocument/2006/relationships/chart" Target="charts/chart5.xm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chart" Target="charts/chart4.xml"/><Relationship Id="rId28" Type="http://schemas.openxmlformats.org/officeDocument/2006/relationships/image" Target="media/image10.emf"/><Relationship Id="rId10" Type="http://schemas.openxmlformats.org/officeDocument/2006/relationships/hyperlink" Target="http://www.tandfonline.com/doi/full/10.1080/17451000.2013.775450" TargetMode="External"/><Relationship Id="rId19" Type="http://schemas.openxmlformats.org/officeDocument/2006/relationships/image" Target="media/image6.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chart" Target="charts/chart3.xml"/><Relationship Id="rId27" Type="http://schemas.openxmlformats.org/officeDocument/2006/relationships/image" Target="media/image9.emf"/><Relationship Id="rId30" Type="http://schemas.openxmlformats.org/officeDocument/2006/relationships/image" Target="media/image12.e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oleObject" Target="file:///C:\Users\mowbrayf\Documents\All%20current%20files\Rebuttal%20-%20Frank%20et%20al%202016\Trinity%20Bay%20Surveys%20Biological%20samples%20dates%20etc.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mowbrayf\Documents\All%20current%20files\Rebuttal%20-%20Frank%20et%20al%202016\Trinity%20Bay%20Surveys%20Biological%20samples%20dates%20etc.xlsx" TargetMode="External"/></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657814711936518"/>
          <c:y val="2.5573158776839643E-2"/>
          <c:w val="0.83370044052863435"/>
          <c:h val="0.83505294756253279"/>
        </c:manualLayout>
      </c:layout>
      <c:barChart>
        <c:barDir val="col"/>
        <c:grouping val="stacked"/>
        <c:varyColors val="0"/>
        <c:ser>
          <c:idx val="0"/>
          <c:order val="0"/>
          <c:tx>
            <c:strRef>
              <c:f>'Annual Summary (offshore)'!$BC$1</c:f>
              <c:strCache>
                <c:ptCount val="1"/>
                <c:pt idx="0">
                  <c:v>Age 1</c:v>
                </c:pt>
              </c:strCache>
            </c:strRef>
          </c:tx>
          <c:spPr>
            <a:pattFill prst="openDmnd">
              <a:fgClr>
                <a:srgbClr val="9999FF"/>
              </a:fgClr>
              <a:bgClr>
                <a:schemeClr val="bg1"/>
              </a:bgClr>
            </a:patt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(offshore)'!$BC$2:$BC$32</c:f>
              <c:numCache>
                <c:formatCode>General</c:formatCode>
                <c:ptCount val="31"/>
                <c:pt idx="0">
                  <c:v>0</c:v>
                </c:pt>
                <c:pt idx="1">
                  <c:v>0</c:v>
                </c:pt>
                <c:pt idx="2">
                  <c:v>0</c:v>
                </c:pt>
                <c:pt idx="3">
                  <c:v>2.8</c:v>
                </c:pt>
                <c:pt idx="4">
                  <c:v>0.8</c:v>
                </c:pt>
                <c:pt idx="5">
                  <c:v>3.2</c:v>
                </c:pt>
                <c:pt idx="6">
                  <c:v>62.1</c:v>
                </c:pt>
                <c:pt idx="7">
                  <c:v>17.8</c:v>
                </c:pt>
                <c:pt idx="11">
                  <c:v>3</c:v>
                </c:pt>
                <c:pt idx="14">
                  <c:v>5.0394542779209548</c:v>
                </c:pt>
                <c:pt idx="15">
                  <c:v>2.8776550032010686</c:v>
                </c:pt>
                <c:pt idx="16">
                  <c:v>0.45192187538445866</c:v>
                </c:pt>
                <c:pt idx="17">
                  <c:v>2.1711215098224805</c:v>
                </c:pt>
                <c:pt idx="18">
                  <c:v>39.709832824211503</c:v>
                </c:pt>
                <c:pt idx="19">
                  <c:v>0.13239012198883665</c:v>
                </c:pt>
                <c:pt idx="20">
                  <c:v>8.253594751312157</c:v>
                </c:pt>
                <c:pt idx="22" formatCode="0.00">
                  <c:v>11.816821639970748</c:v>
                </c:pt>
                <c:pt idx="23" formatCode="0.0">
                  <c:v>19.660726613668473</c:v>
                </c:pt>
                <c:pt idx="24" formatCode="0.00">
                  <c:v>12.422202437624351</c:v>
                </c:pt>
                <c:pt idx="25" formatCode="0.00">
                  <c:v>9.2878527906289996</c:v>
                </c:pt>
                <c:pt idx="26" formatCode="0.0">
                  <c:v>12.057612164801993</c:v>
                </c:pt>
                <c:pt idx="27" formatCode="0.0">
                  <c:v>11.010274104281693</c:v>
                </c:pt>
                <c:pt idx="28">
                  <c:v>13.0920879702982</c:v>
                </c:pt>
                <c:pt idx="29">
                  <c:v>10.4387975470668</c:v>
                </c:pt>
                <c:pt idx="30">
                  <c:v>20.761106083591617</c:v>
                </c:pt>
              </c:numCache>
            </c:numRef>
          </c:val>
        </c:ser>
        <c:ser>
          <c:idx val="2"/>
          <c:order val="1"/>
          <c:tx>
            <c:strRef>
              <c:f>'Annual Summary (offshore)'!$BE$1</c:f>
              <c:strCache>
                <c:ptCount val="1"/>
                <c:pt idx="0">
                  <c:v>Age 2 (imm)</c:v>
                </c:pt>
              </c:strCache>
            </c:strRef>
          </c:tx>
          <c:spPr>
            <a:pattFill prst="openDmnd">
              <a:fgClr>
                <a:srgbClr xmlns:mc="http://schemas.openxmlformats.org/markup-compatibility/2006" xmlns:a14="http://schemas.microsoft.com/office/drawing/2010/main" val="FFFFFF" mc:Ignorable="a14" a14:legacySpreadsheetColorIndex="9"/>
              </a:fgClr>
              <a:bgClr>
                <a:srgbClr xmlns:mc="http://schemas.openxmlformats.org/markup-compatibility/2006" xmlns:a14="http://schemas.microsoft.com/office/drawing/2010/main" val="800000" mc:Ignorable="a14" a14:legacySpreadsheetColorIndex="37"/>
              </a:bgClr>
            </a:patt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(offshore)'!$BE$2:$BE$32</c:f>
              <c:numCache>
                <c:formatCode>General</c:formatCode>
                <c:ptCount val="31"/>
                <c:pt idx="0">
                  <c:v>78.687334422001072</c:v>
                </c:pt>
                <c:pt idx="1">
                  <c:v>24.624639499554053</c:v>
                </c:pt>
                <c:pt idx="2">
                  <c:v>55.419399848935164</c:v>
                </c:pt>
                <c:pt idx="3">
                  <c:v>76.668653193246371</c:v>
                </c:pt>
                <c:pt idx="4">
                  <c:v>68.540999999999997</c:v>
                </c:pt>
                <c:pt idx="5">
                  <c:v>56.602899999999998</c:v>
                </c:pt>
                <c:pt idx="6">
                  <c:v>24.225000000000001</c:v>
                </c:pt>
                <c:pt idx="7">
                  <c:v>56.311199999999999</c:v>
                </c:pt>
                <c:pt idx="8">
                  <c:v>0</c:v>
                </c:pt>
                <c:pt idx="9">
                  <c:v>0</c:v>
                </c:pt>
                <c:pt idx="10">
                  <c:v>0</c:v>
                </c:pt>
                <c:pt idx="11">
                  <c:v>45.7164</c:v>
                </c:pt>
                <c:pt idx="12">
                  <c:v>0</c:v>
                </c:pt>
                <c:pt idx="13">
                  <c:v>0</c:v>
                </c:pt>
                <c:pt idx="14">
                  <c:v>26.780089840713227</c:v>
                </c:pt>
                <c:pt idx="15">
                  <c:v>46.667477770725</c:v>
                </c:pt>
                <c:pt idx="16">
                  <c:v>34.780672254482234</c:v>
                </c:pt>
                <c:pt idx="17">
                  <c:v>15.036755587052326</c:v>
                </c:pt>
                <c:pt idx="18">
                  <c:v>11.229016008448308</c:v>
                </c:pt>
                <c:pt idx="19">
                  <c:v>38.419359393194647</c:v>
                </c:pt>
                <c:pt idx="20">
                  <c:v>8.9430617920318056</c:v>
                </c:pt>
                <c:pt idx="22" formatCode="0.00">
                  <c:v>38.462757819702716</c:v>
                </c:pt>
                <c:pt idx="23" formatCode="0.00">
                  <c:v>21.560626533537306</c:v>
                </c:pt>
                <c:pt idx="24" formatCode="0.00">
                  <c:v>27.044054511740313</c:v>
                </c:pt>
                <c:pt idx="25" formatCode="0.00">
                  <c:v>17.847579468943806</c:v>
                </c:pt>
                <c:pt idx="26" formatCode="0.00">
                  <c:v>24.798586474315201</c:v>
                </c:pt>
                <c:pt idx="27" formatCode="0.00">
                  <c:v>49.457805658288578</c:v>
                </c:pt>
                <c:pt idx="28" formatCode="0.00">
                  <c:v>32.067598609327433</c:v>
                </c:pt>
                <c:pt idx="29" formatCode="0.00">
                  <c:v>60.390284978535206</c:v>
                </c:pt>
                <c:pt idx="30" formatCode="0.00">
                  <c:v>46</c:v>
                </c:pt>
              </c:numCache>
            </c:numRef>
          </c:val>
        </c:ser>
        <c:ser>
          <c:idx val="3"/>
          <c:order val="2"/>
          <c:tx>
            <c:strRef>
              <c:f>'Annual Summary (offshore)'!$BF$1</c:f>
              <c:strCache>
                <c:ptCount val="1"/>
                <c:pt idx="0">
                  <c:v>Age 2 (mat)</c:v>
                </c:pt>
              </c:strCache>
            </c:strRef>
          </c:tx>
          <c:spPr>
            <a:solidFill>
              <a:srgbClr val="800000"/>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(offshore)'!$BF$2:$BF$32</c:f>
              <c:numCache>
                <c:formatCode>General</c:formatCode>
                <c:ptCount val="31"/>
                <c:pt idx="0">
                  <c:v>2.3126655779989345</c:v>
                </c:pt>
                <c:pt idx="1">
                  <c:v>0.17536050044594853</c:v>
                </c:pt>
                <c:pt idx="2">
                  <c:v>3.4806001510648361</c:v>
                </c:pt>
                <c:pt idx="3">
                  <c:v>1.531346806753632</c:v>
                </c:pt>
                <c:pt idx="4">
                  <c:v>5.1589999999999998</c:v>
                </c:pt>
                <c:pt idx="5">
                  <c:v>2.2970999999999999</c:v>
                </c:pt>
                <c:pt idx="6">
                  <c:v>1.2749999999999999</c:v>
                </c:pt>
                <c:pt idx="7">
                  <c:v>3.0888</c:v>
                </c:pt>
                <c:pt idx="8">
                  <c:v>0</c:v>
                </c:pt>
                <c:pt idx="9">
                  <c:v>0</c:v>
                </c:pt>
                <c:pt idx="10">
                  <c:v>0</c:v>
                </c:pt>
                <c:pt idx="11">
                  <c:v>15.483600000000001</c:v>
                </c:pt>
                <c:pt idx="12">
                  <c:v>0</c:v>
                </c:pt>
                <c:pt idx="13">
                  <c:v>0</c:v>
                </c:pt>
                <c:pt idx="14">
                  <c:v>21.478620226294534</c:v>
                </c:pt>
                <c:pt idx="15">
                  <c:v>30.69397034338273</c:v>
                </c:pt>
                <c:pt idx="16">
                  <c:v>32.846199632714679</c:v>
                </c:pt>
                <c:pt idx="17">
                  <c:v>36.828326113609329</c:v>
                </c:pt>
                <c:pt idx="18">
                  <c:v>31.590748059639996</c:v>
                </c:pt>
                <c:pt idx="19">
                  <c:v>34.892621864334892</c:v>
                </c:pt>
                <c:pt idx="20">
                  <c:v>36.28870010521922</c:v>
                </c:pt>
                <c:pt idx="22">
                  <c:v>25.296296860816874</c:v>
                </c:pt>
                <c:pt idx="23">
                  <c:v>23.774850826897559</c:v>
                </c:pt>
                <c:pt idx="24">
                  <c:v>36.03478005674441</c:v>
                </c:pt>
                <c:pt idx="25">
                  <c:v>40.708284887784231</c:v>
                </c:pt>
                <c:pt idx="26">
                  <c:v>30.208351159039438</c:v>
                </c:pt>
                <c:pt idx="27">
                  <c:v>28.542194341711419</c:v>
                </c:pt>
                <c:pt idx="28">
                  <c:v>16.476482911347571</c:v>
                </c:pt>
                <c:pt idx="29">
                  <c:v>14.379610186994892</c:v>
                </c:pt>
                <c:pt idx="30" formatCode="0.00">
                  <c:v>10</c:v>
                </c:pt>
              </c:numCache>
            </c:numRef>
          </c:val>
        </c:ser>
        <c:ser>
          <c:idx val="5"/>
          <c:order val="3"/>
          <c:tx>
            <c:strRef>
              <c:f>'Annual Summary (offshore)'!$BH$1</c:f>
              <c:strCache>
                <c:ptCount val="1"/>
                <c:pt idx="0">
                  <c:v>Age 3 (imm)</c:v>
                </c:pt>
              </c:strCache>
            </c:strRef>
          </c:tx>
          <c:spPr>
            <a:pattFill prst="openDmnd">
              <a:fgClr>
                <a:srgbClr xmlns:mc="http://schemas.openxmlformats.org/markup-compatibility/2006" xmlns:a14="http://schemas.microsoft.com/office/drawing/2010/main" val="FFFFFF" mc:Ignorable="a14" a14:legacySpreadsheetColorIndex="9"/>
              </a:fgClr>
              <a:bgClr>
                <a:srgbClr xmlns:mc="http://schemas.openxmlformats.org/markup-compatibility/2006" xmlns:a14="http://schemas.microsoft.com/office/drawing/2010/main" val="0066CC" mc:Ignorable="a14" a14:legacySpreadsheetColorIndex="30"/>
              </a:bgClr>
            </a:patt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(offshore)'!$BH$2:$BH$32</c:f>
              <c:numCache>
                <c:formatCode>General</c:formatCode>
                <c:ptCount val="31"/>
                <c:pt idx="0">
                  <c:v>9.9506717320279705</c:v>
                </c:pt>
                <c:pt idx="1">
                  <c:v>41.666533264210905</c:v>
                </c:pt>
                <c:pt idx="2">
                  <c:v>3.2593889684154682</c:v>
                </c:pt>
                <c:pt idx="3">
                  <c:v>3.2022982583158477</c:v>
                </c:pt>
                <c:pt idx="4">
                  <c:v>5.759999999999998</c:v>
                </c:pt>
                <c:pt idx="5">
                  <c:v>13.6488</c:v>
                </c:pt>
                <c:pt idx="6">
                  <c:v>1.1448999999999998</c:v>
                </c:pt>
                <c:pt idx="7">
                  <c:v>2.1112000000000002</c:v>
                </c:pt>
                <c:pt idx="8">
                  <c:v>0</c:v>
                </c:pt>
                <c:pt idx="9">
                  <c:v>0</c:v>
                </c:pt>
                <c:pt idx="10">
                  <c:v>0</c:v>
                </c:pt>
                <c:pt idx="11">
                  <c:v>3.9330000000000034</c:v>
                </c:pt>
                <c:pt idx="12">
                  <c:v>0</c:v>
                </c:pt>
                <c:pt idx="13">
                  <c:v>0</c:v>
                </c:pt>
                <c:pt idx="14">
                  <c:v>2.8862685550010241</c:v>
                </c:pt>
                <c:pt idx="15">
                  <c:v>0.46577408025417633</c:v>
                </c:pt>
                <c:pt idx="16">
                  <c:v>0.31495426755928335</c:v>
                </c:pt>
                <c:pt idx="17">
                  <c:v>0.3676698043906157</c:v>
                </c:pt>
                <c:pt idx="18">
                  <c:v>0</c:v>
                </c:pt>
                <c:pt idx="19">
                  <c:v>0.34497268991844265</c:v>
                </c:pt>
                <c:pt idx="20">
                  <c:v>0</c:v>
                </c:pt>
                <c:pt idx="22">
                  <c:v>1.9263282002876814</c:v>
                </c:pt>
                <c:pt idx="23">
                  <c:v>2.1297339438252472</c:v>
                </c:pt>
                <c:pt idx="24">
                  <c:v>0.1970758353805806</c:v>
                </c:pt>
                <c:pt idx="25">
                  <c:v>1.3212512286642344</c:v>
                </c:pt>
                <c:pt idx="26">
                  <c:v>0.61196934992088714</c:v>
                </c:pt>
                <c:pt idx="27">
                  <c:v>0.35150913843399145</c:v>
                </c:pt>
                <c:pt idx="28">
                  <c:v>1.8782840038935191</c:v>
                </c:pt>
                <c:pt idx="29">
                  <c:v>2.0118822532797154</c:v>
                </c:pt>
                <c:pt idx="30">
                  <c:v>3</c:v>
                </c:pt>
              </c:numCache>
            </c:numRef>
          </c:val>
        </c:ser>
        <c:ser>
          <c:idx val="6"/>
          <c:order val="4"/>
          <c:tx>
            <c:strRef>
              <c:f>'Annual Summary (offshore)'!$BI$1</c:f>
              <c:strCache>
                <c:ptCount val="1"/>
                <c:pt idx="0">
                  <c:v>Age 3 (mat)</c:v>
                </c:pt>
              </c:strCache>
            </c:strRef>
          </c:tx>
          <c:spPr>
            <a:solidFill>
              <a:srgbClr val="0066CC"/>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(offshore)'!$BI$2:$BI$32</c:f>
              <c:numCache>
                <c:formatCode>General</c:formatCode>
                <c:ptCount val="31"/>
                <c:pt idx="0">
                  <c:v>7.64932826797203</c:v>
                </c:pt>
                <c:pt idx="1">
                  <c:v>24.233466735789101</c:v>
                </c:pt>
                <c:pt idx="2">
                  <c:v>8.9406110315845311</c:v>
                </c:pt>
                <c:pt idx="3">
                  <c:v>10.297701741684152</c:v>
                </c:pt>
                <c:pt idx="4">
                  <c:v>16.740000000000002</c:v>
                </c:pt>
                <c:pt idx="5">
                  <c:v>14.5512</c:v>
                </c:pt>
                <c:pt idx="6">
                  <c:v>9.5550999999999995</c:v>
                </c:pt>
                <c:pt idx="7">
                  <c:v>18.188800000000001</c:v>
                </c:pt>
                <c:pt idx="8">
                  <c:v>0</c:v>
                </c:pt>
                <c:pt idx="9">
                  <c:v>0</c:v>
                </c:pt>
                <c:pt idx="10">
                  <c:v>0</c:v>
                </c:pt>
                <c:pt idx="11">
                  <c:v>30.566999999999997</c:v>
                </c:pt>
                <c:pt idx="12">
                  <c:v>0</c:v>
                </c:pt>
                <c:pt idx="13">
                  <c:v>0</c:v>
                </c:pt>
                <c:pt idx="14">
                  <c:v>39.907798444096699</c:v>
                </c:pt>
                <c:pt idx="15">
                  <c:v>14.606515642754824</c:v>
                </c:pt>
                <c:pt idx="16">
                  <c:v>28.100754802561088</c:v>
                </c:pt>
                <c:pt idx="17">
                  <c:v>39.66890793000259</c:v>
                </c:pt>
                <c:pt idx="18">
                  <c:v>13.218574716032069</c:v>
                </c:pt>
                <c:pt idx="19">
                  <c:v>22.219548390963883</c:v>
                </c:pt>
                <c:pt idx="20">
                  <c:v>37.768564213813285</c:v>
                </c:pt>
                <c:pt idx="22">
                  <c:v>19.242113561115413</c:v>
                </c:pt>
                <c:pt idx="23">
                  <c:v>29.428887540002684</c:v>
                </c:pt>
                <c:pt idx="24">
                  <c:v>18.540911963199079</c:v>
                </c:pt>
                <c:pt idx="25">
                  <c:v>30.169930531351518</c:v>
                </c:pt>
                <c:pt idx="26">
                  <c:v>26.065631700508003</c:v>
                </c:pt>
                <c:pt idx="27">
                  <c:v>9.3126542425292698</c:v>
                </c:pt>
                <c:pt idx="28">
                  <c:v>34.802142997898279</c:v>
                </c:pt>
                <c:pt idx="29">
                  <c:v>10.186864035016985</c:v>
                </c:pt>
                <c:pt idx="30">
                  <c:v>18</c:v>
                </c:pt>
              </c:numCache>
            </c:numRef>
          </c:val>
        </c:ser>
        <c:ser>
          <c:idx val="7"/>
          <c:order val="5"/>
          <c:tx>
            <c:strRef>
              <c:f>'Annual Summary (offshore)'!$BJ$1</c:f>
              <c:strCache>
                <c:ptCount val="1"/>
                <c:pt idx="0">
                  <c:v>Age 4</c:v>
                </c:pt>
              </c:strCache>
            </c:strRef>
          </c:tx>
          <c:spPr>
            <a:solidFill>
              <a:srgbClr val="00FF00"/>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(offshore)'!$BJ$2:$BJ$32</c:f>
              <c:numCache>
                <c:formatCode>General</c:formatCode>
                <c:ptCount val="31"/>
                <c:pt idx="0">
                  <c:v>0.8</c:v>
                </c:pt>
                <c:pt idx="1">
                  <c:v>8.9</c:v>
                </c:pt>
                <c:pt idx="2">
                  <c:v>26</c:v>
                </c:pt>
                <c:pt idx="3">
                  <c:v>2</c:v>
                </c:pt>
                <c:pt idx="4">
                  <c:v>2.6</c:v>
                </c:pt>
                <c:pt idx="5">
                  <c:v>9.3000000000000007</c:v>
                </c:pt>
                <c:pt idx="6">
                  <c:v>1.6</c:v>
                </c:pt>
                <c:pt idx="7">
                  <c:v>2.2999999999999998</c:v>
                </c:pt>
                <c:pt idx="11">
                  <c:v>1.3</c:v>
                </c:pt>
                <c:pt idx="14">
                  <c:v>3.8338756507964464</c:v>
                </c:pt>
                <c:pt idx="15">
                  <c:v>4.3435910836776594</c:v>
                </c:pt>
                <c:pt idx="16">
                  <c:v>3.0244189562982986</c:v>
                </c:pt>
                <c:pt idx="17">
                  <c:v>5.5457666193681128</c:v>
                </c:pt>
                <c:pt idx="18">
                  <c:v>4.2277307509185924</c:v>
                </c:pt>
                <c:pt idx="19">
                  <c:v>3.9703670910538342</c:v>
                </c:pt>
                <c:pt idx="20">
                  <c:v>7.6823639655205209</c:v>
                </c:pt>
                <c:pt idx="22" formatCode="0.00">
                  <c:v>3.1392563944679028</c:v>
                </c:pt>
                <c:pt idx="23" formatCode="0.0">
                  <c:v>3.3172601750563455</c:v>
                </c:pt>
                <c:pt idx="24" formatCode="0.00">
                  <c:v>1.3225922251530093</c:v>
                </c:pt>
                <c:pt idx="25" formatCode="0.00">
                  <c:v>0.61194093906880609</c:v>
                </c:pt>
                <c:pt idx="26" formatCode="0.0">
                  <c:v>4.0056257941225848</c:v>
                </c:pt>
                <c:pt idx="27" formatCode="0.0">
                  <c:v>0.87687083464633198</c:v>
                </c:pt>
                <c:pt idx="28">
                  <c:v>1.6317280849709299</c:v>
                </c:pt>
                <c:pt idx="29">
                  <c:v>2.3518278895432903</c:v>
                </c:pt>
                <c:pt idx="30">
                  <c:v>1.4014146893401702</c:v>
                </c:pt>
              </c:numCache>
            </c:numRef>
          </c:val>
        </c:ser>
        <c:ser>
          <c:idx val="8"/>
          <c:order val="6"/>
          <c:tx>
            <c:strRef>
              <c:f>'Annual Summary (offshore)'!$BK$1</c:f>
              <c:strCache>
                <c:ptCount val="1"/>
                <c:pt idx="0">
                  <c:v>Age 5</c:v>
                </c:pt>
              </c:strCache>
            </c:strRef>
          </c:tx>
          <c:spPr>
            <a:solidFill>
              <a:srgbClr val="FF00FF"/>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(offshore)'!$BK$2:$BK$32</c:f>
              <c:numCache>
                <c:formatCode>General</c:formatCode>
                <c:ptCount val="31"/>
                <c:pt idx="0">
                  <c:v>0.5</c:v>
                </c:pt>
                <c:pt idx="1">
                  <c:v>0.3</c:v>
                </c:pt>
                <c:pt idx="2">
                  <c:v>2.6</c:v>
                </c:pt>
                <c:pt idx="3">
                  <c:v>3.1</c:v>
                </c:pt>
                <c:pt idx="4">
                  <c:v>0.1</c:v>
                </c:pt>
                <c:pt idx="5">
                  <c:v>0.3</c:v>
                </c:pt>
                <c:pt idx="6">
                  <c:v>0.2</c:v>
                </c:pt>
                <c:pt idx="7">
                  <c:v>0.1</c:v>
                </c:pt>
                <c:pt idx="14">
                  <c:v>2.5898202530253069E-2</c:v>
                </c:pt>
                <c:pt idx="15">
                  <c:v>0.39193945512022033</c:v>
                </c:pt>
                <c:pt idx="16">
                  <c:v>0.48212120179272561</c:v>
                </c:pt>
                <c:pt idx="17">
                  <c:v>0.40822069203215261</c:v>
                </c:pt>
                <c:pt idx="18">
                  <c:v>0</c:v>
                </c:pt>
                <c:pt idx="20">
                  <c:v>1.0637151721030029</c:v>
                </c:pt>
                <c:pt idx="22" formatCode="0.00">
                  <c:v>8.7152137300880866E-2</c:v>
                </c:pt>
                <c:pt idx="23" formatCode="0.0">
                  <c:v>0.12791436701238329</c:v>
                </c:pt>
                <c:pt idx="24" formatCode="0.00">
                  <c:v>4.3589125361939603E-2</c:v>
                </c:pt>
                <c:pt idx="25" formatCode="0.00">
                  <c:v>3.187114873511173E-2</c:v>
                </c:pt>
                <c:pt idx="26" formatCode="0.0">
                  <c:v>0.204596675726333</c:v>
                </c:pt>
                <c:pt idx="27" formatCode="0.0">
                  <c:v>0</c:v>
                </c:pt>
                <c:pt idx="28">
                  <c:v>5.1675422264149597E-2</c:v>
                </c:pt>
                <c:pt idx="29">
                  <c:v>0.24073310956313501</c:v>
                </c:pt>
              </c:numCache>
            </c:numRef>
          </c:val>
        </c:ser>
        <c:dLbls>
          <c:showLegendKey val="0"/>
          <c:showVal val="0"/>
          <c:showCatName val="0"/>
          <c:showSerName val="0"/>
          <c:showPercent val="0"/>
          <c:showBubbleSize val="0"/>
        </c:dLbls>
        <c:gapWidth val="150"/>
        <c:overlap val="100"/>
        <c:axId val="199344896"/>
        <c:axId val="199346816"/>
      </c:barChart>
      <c:catAx>
        <c:axId val="199344896"/>
        <c:scaling>
          <c:orientation val="minMax"/>
        </c:scaling>
        <c:delete val="0"/>
        <c:axPos val="b"/>
        <c:numFmt formatCode="General" sourceLinked="1"/>
        <c:majorTickMark val="out"/>
        <c:minorTickMark val="none"/>
        <c:tickLblPos val="nextTo"/>
        <c:spPr>
          <a:ln w="3175">
            <a:solidFill>
              <a:srgbClr val="000000"/>
            </a:solidFill>
            <a:prstDash val="solid"/>
          </a:ln>
        </c:spPr>
        <c:txPr>
          <a:bodyPr rot="-5400000" vert="horz"/>
          <a:lstStyle/>
          <a:p>
            <a:pPr>
              <a:defRPr sz="1725" b="0" i="0" u="none" strike="noStrike" baseline="0">
                <a:solidFill>
                  <a:srgbClr val="000000"/>
                </a:solidFill>
                <a:latin typeface="Arial"/>
                <a:ea typeface="Arial"/>
                <a:cs typeface="Arial"/>
              </a:defRPr>
            </a:pPr>
            <a:endParaRPr lang="en-US"/>
          </a:p>
        </c:txPr>
        <c:crossAx val="199346816"/>
        <c:crosses val="autoZero"/>
        <c:auto val="1"/>
        <c:lblAlgn val="ctr"/>
        <c:lblOffset val="100"/>
        <c:tickLblSkip val="2"/>
        <c:tickMarkSkip val="1"/>
        <c:noMultiLvlLbl val="0"/>
      </c:catAx>
      <c:valAx>
        <c:axId val="199346816"/>
        <c:scaling>
          <c:orientation val="minMax"/>
          <c:max val="100"/>
        </c:scaling>
        <c:delete val="0"/>
        <c:axPos val="l"/>
        <c:title>
          <c:tx>
            <c:rich>
              <a:bodyPr/>
              <a:lstStyle/>
              <a:p>
                <a:pPr>
                  <a:defRPr sz="1725" b="1" i="0" u="none" strike="noStrike" baseline="0">
                    <a:solidFill>
                      <a:srgbClr val="000000"/>
                    </a:solidFill>
                    <a:latin typeface="Arial"/>
                    <a:ea typeface="Arial"/>
                    <a:cs typeface="Arial"/>
                  </a:defRPr>
                </a:pPr>
                <a:r>
                  <a:rPr lang="en-CA"/>
                  <a:t>Percent at age</a:t>
                </a:r>
              </a:p>
            </c:rich>
          </c:tx>
          <c:layout>
            <c:manualLayout>
              <c:xMode val="edge"/>
              <c:yMode val="edge"/>
              <c:x val="4.1111149652548938E-2"/>
              <c:y val="0.28467155398678617"/>
            </c:manualLayout>
          </c:layout>
          <c:overlay val="0"/>
          <c:spPr>
            <a:noFill/>
            <a:ln w="25400">
              <a:noFill/>
            </a:ln>
          </c:spPr>
        </c:title>
        <c:numFmt formatCode="0" sourceLinked="0"/>
        <c:majorTickMark val="out"/>
        <c:minorTickMark val="none"/>
        <c:tickLblPos val="nextTo"/>
        <c:spPr>
          <a:ln w="3175">
            <a:solidFill>
              <a:srgbClr val="000000"/>
            </a:solidFill>
            <a:prstDash val="solid"/>
          </a:ln>
        </c:spPr>
        <c:txPr>
          <a:bodyPr rot="0" vert="horz"/>
          <a:lstStyle/>
          <a:p>
            <a:pPr>
              <a:defRPr sz="1200" b="0" i="0" u="none" strike="noStrike" baseline="0">
                <a:solidFill>
                  <a:srgbClr val="000000"/>
                </a:solidFill>
                <a:latin typeface="Arial"/>
                <a:ea typeface="Arial"/>
                <a:cs typeface="Arial"/>
              </a:defRPr>
            </a:pPr>
            <a:endParaRPr lang="en-US"/>
          </a:p>
        </c:txPr>
        <c:crossAx val="199344896"/>
        <c:crosses val="autoZero"/>
        <c:crossBetween val="between"/>
      </c:valAx>
      <c:spPr>
        <a:noFill/>
        <a:ln w="25400">
          <a:noFill/>
        </a:ln>
      </c:spPr>
    </c:plotArea>
    <c:legend>
      <c:legendPos val="r"/>
      <c:layout>
        <c:manualLayout>
          <c:xMode val="edge"/>
          <c:yMode val="edge"/>
          <c:x val="0.37775338178881485"/>
          <c:y val="3.5346050033818022E-2"/>
          <c:w val="7.6725403817914831E-2"/>
          <c:h val="0.8264619060548466"/>
        </c:manualLayout>
      </c:layout>
      <c:overlay val="0"/>
      <c:spPr>
        <a:noFill/>
        <a:ln w="12700">
          <a:solidFill>
            <a:srgbClr val="FFFFCC"/>
          </a:solidFill>
          <a:prstDash val="solid"/>
        </a:ln>
      </c:spPr>
      <c:txPr>
        <a:bodyPr/>
        <a:lstStyle/>
        <a:p>
          <a:pPr>
            <a:defRPr sz="1000" b="0" i="0" u="none" strike="noStrike" baseline="0">
              <a:solidFill>
                <a:srgbClr val="000000"/>
              </a:solidFill>
              <a:latin typeface="Arial"/>
              <a:ea typeface="Arial"/>
              <a:cs typeface="Arial"/>
            </a:defRPr>
          </a:pPr>
          <a:endParaRPr lang="en-US"/>
        </a:p>
      </c:txPr>
    </c:legend>
    <c:plotVisOnly val="1"/>
    <c:dispBlanksAs val="gap"/>
    <c:showDLblsOverMax val="0"/>
  </c:chart>
  <c:spPr>
    <a:noFill/>
    <a:ln w="9525">
      <a:noFill/>
    </a:ln>
  </c:spPr>
  <c:txPr>
    <a:bodyPr/>
    <a:lstStyle/>
    <a:p>
      <a:pPr>
        <a:defRPr sz="1450" b="0" i="0" u="none" strike="noStrike" baseline="0">
          <a:solidFill>
            <a:srgbClr val="000000"/>
          </a:solidFill>
          <a:latin typeface="Arial"/>
          <a:ea typeface="Arial"/>
          <a:cs typeface="Arial"/>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percentStacked"/>
        <c:varyColors val="0"/>
        <c:ser>
          <c:idx val="0"/>
          <c:order val="0"/>
          <c:tx>
            <c:strRef>
              <c:f>'pivot table'!$B$4</c:f>
              <c:strCache>
                <c:ptCount val="1"/>
                <c:pt idx="0">
                  <c:v>Immature</c:v>
                </c:pt>
              </c:strCache>
            </c:strRef>
          </c:tx>
          <c:invertIfNegative val="0"/>
          <c:cat>
            <c:strRef>
              <c:f>'pivot table'!$A$5:$A$9</c:f>
              <c:strCache>
                <c:ptCount val="5"/>
                <c:pt idx="0">
                  <c:v>Jan</c:v>
                </c:pt>
                <c:pt idx="1">
                  <c:v>Apr</c:v>
                </c:pt>
                <c:pt idx="2">
                  <c:v>Jun</c:v>
                </c:pt>
                <c:pt idx="3">
                  <c:v>Sep</c:v>
                </c:pt>
                <c:pt idx="4">
                  <c:v>Oct</c:v>
                </c:pt>
              </c:strCache>
            </c:strRef>
          </c:cat>
          <c:val>
            <c:numRef>
              <c:f>'pivot table'!$B$5:$B$9</c:f>
              <c:numCache>
                <c:formatCode>General</c:formatCode>
                <c:ptCount val="5"/>
                <c:pt idx="0">
                  <c:v>694</c:v>
                </c:pt>
                <c:pt idx="1">
                  <c:v>767</c:v>
                </c:pt>
                <c:pt idx="2">
                  <c:v>1071</c:v>
                </c:pt>
                <c:pt idx="3">
                  <c:v>118</c:v>
                </c:pt>
                <c:pt idx="4">
                  <c:v>315</c:v>
                </c:pt>
              </c:numCache>
            </c:numRef>
          </c:val>
        </c:ser>
        <c:ser>
          <c:idx val="1"/>
          <c:order val="1"/>
          <c:tx>
            <c:strRef>
              <c:f>'pivot table'!$C$4</c:f>
              <c:strCache>
                <c:ptCount val="1"/>
                <c:pt idx="0">
                  <c:v>Maturing</c:v>
                </c:pt>
              </c:strCache>
            </c:strRef>
          </c:tx>
          <c:invertIfNegative val="0"/>
          <c:cat>
            <c:strRef>
              <c:f>'pivot table'!$A$5:$A$9</c:f>
              <c:strCache>
                <c:ptCount val="5"/>
                <c:pt idx="0">
                  <c:v>Jan</c:v>
                </c:pt>
                <c:pt idx="1">
                  <c:v>Apr</c:v>
                </c:pt>
                <c:pt idx="2">
                  <c:v>Jun</c:v>
                </c:pt>
                <c:pt idx="3">
                  <c:v>Sep</c:v>
                </c:pt>
                <c:pt idx="4">
                  <c:v>Oct</c:v>
                </c:pt>
              </c:strCache>
            </c:strRef>
          </c:cat>
          <c:val>
            <c:numRef>
              <c:f>'pivot table'!$C$5:$C$9</c:f>
              <c:numCache>
                <c:formatCode>General</c:formatCode>
                <c:ptCount val="5"/>
                <c:pt idx="0">
                  <c:v>558</c:v>
                </c:pt>
                <c:pt idx="1">
                  <c:v>404</c:v>
                </c:pt>
                <c:pt idx="2">
                  <c:v>1000</c:v>
                </c:pt>
                <c:pt idx="3">
                  <c:v>313</c:v>
                </c:pt>
                <c:pt idx="4">
                  <c:v>5</c:v>
                </c:pt>
              </c:numCache>
            </c:numRef>
          </c:val>
        </c:ser>
        <c:ser>
          <c:idx val="2"/>
          <c:order val="2"/>
          <c:tx>
            <c:strRef>
              <c:f>'pivot table'!$D$4</c:f>
              <c:strCache>
                <c:ptCount val="1"/>
                <c:pt idx="0">
                  <c:v>Spent/Recovering</c:v>
                </c:pt>
              </c:strCache>
            </c:strRef>
          </c:tx>
          <c:invertIfNegative val="0"/>
          <c:cat>
            <c:strRef>
              <c:f>'pivot table'!$A$5:$A$9</c:f>
              <c:strCache>
                <c:ptCount val="5"/>
                <c:pt idx="0">
                  <c:v>Jan</c:v>
                </c:pt>
                <c:pt idx="1">
                  <c:v>Apr</c:v>
                </c:pt>
                <c:pt idx="2">
                  <c:v>Jun</c:v>
                </c:pt>
                <c:pt idx="3">
                  <c:v>Sep</c:v>
                </c:pt>
                <c:pt idx="4">
                  <c:v>Oct</c:v>
                </c:pt>
              </c:strCache>
            </c:strRef>
          </c:cat>
          <c:val>
            <c:numRef>
              <c:f>'pivot table'!$D$5:$D$9</c:f>
              <c:numCache>
                <c:formatCode>General</c:formatCode>
                <c:ptCount val="5"/>
                <c:pt idx="2">
                  <c:v>23</c:v>
                </c:pt>
                <c:pt idx="3">
                  <c:v>43</c:v>
                </c:pt>
                <c:pt idx="4">
                  <c:v>8</c:v>
                </c:pt>
              </c:numCache>
            </c:numRef>
          </c:val>
        </c:ser>
        <c:dLbls>
          <c:showLegendKey val="0"/>
          <c:showVal val="0"/>
          <c:showCatName val="0"/>
          <c:showSerName val="0"/>
          <c:showPercent val="0"/>
          <c:showBubbleSize val="0"/>
        </c:dLbls>
        <c:gapWidth val="150"/>
        <c:overlap val="100"/>
        <c:axId val="134522368"/>
        <c:axId val="134523904"/>
      </c:barChart>
      <c:catAx>
        <c:axId val="134522368"/>
        <c:scaling>
          <c:orientation val="minMax"/>
        </c:scaling>
        <c:delete val="0"/>
        <c:axPos val="b"/>
        <c:majorTickMark val="out"/>
        <c:minorTickMark val="none"/>
        <c:tickLblPos val="nextTo"/>
        <c:crossAx val="134523904"/>
        <c:crosses val="autoZero"/>
        <c:auto val="1"/>
        <c:lblAlgn val="ctr"/>
        <c:lblOffset val="100"/>
        <c:noMultiLvlLbl val="0"/>
      </c:catAx>
      <c:valAx>
        <c:axId val="134523904"/>
        <c:scaling>
          <c:orientation val="minMax"/>
        </c:scaling>
        <c:delete val="0"/>
        <c:axPos val="l"/>
        <c:majorGridlines/>
        <c:title>
          <c:tx>
            <c:rich>
              <a:bodyPr rot="-5400000" vert="horz"/>
              <a:lstStyle/>
              <a:p>
                <a:pPr>
                  <a:defRPr/>
                </a:pPr>
                <a:r>
                  <a:rPr lang="en-US"/>
                  <a:t>Proportion</a:t>
                </a:r>
              </a:p>
            </c:rich>
          </c:tx>
          <c:overlay val="0"/>
        </c:title>
        <c:numFmt formatCode="#,##0.00" sourceLinked="0"/>
        <c:majorTickMark val="out"/>
        <c:minorTickMark val="none"/>
        <c:tickLblPos val="nextTo"/>
        <c:crossAx val="134522368"/>
        <c:crosses val="autoZero"/>
        <c:crossBetween val="between"/>
      </c:valAx>
    </c:plotArea>
    <c:legend>
      <c:legendPos val="r"/>
      <c:overlay val="0"/>
    </c:legend>
    <c:plotVisOnly val="1"/>
    <c:dispBlanksAs val="gap"/>
    <c:showDLblsOverMax val="0"/>
  </c:chart>
  <c:spPr>
    <a:ln>
      <a:noFill/>
    </a:ln>
  </c:spPr>
  <c:txPr>
    <a:bodyPr/>
    <a:lstStyle/>
    <a:p>
      <a:pPr>
        <a:defRPr sz="1200"/>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s>
    <c:plotArea>
      <c:layout>
        <c:manualLayout>
          <c:layoutTarget val="inner"/>
          <c:xMode val="edge"/>
          <c:yMode val="edge"/>
          <c:x val="0.16025317961003688"/>
          <c:y val="5.5443294307312707E-2"/>
          <c:w val="0.56233970853364401"/>
          <c:h val="0.81945481533909381"/>
        </c:manualLayout>
      </c:layout>
      <c:barChart>
        <c:barDir val="col"/>
        <c:grouping val="percentStacked"/>
        <c:varyColors val="0"/>
        <c:ser>
          <c:idx val="0"/>
          <c:order val="0"/>
          <c:tx>
            <c:v>1</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275</c:v>
              </c:pt>
              <c:pt idx="1">
                <c:v>99</c:v>
              </c:pt>
              <c:pt idx="2">
                <c:v>107</c:v>
              </c:pt>
              <c:pt idx="3">
                <c:v>23</c:v>
              </c:pt>
              <c:pt idx="4">
                <c:v>78</c:v>
              </c:pt>
            </c:numLit>
          </c:val>
        </c:ser>
        <c:ser>
          <c:idx val="1"/>
          <c:order val="1"/>
          <c:tx>
            <c:v>2</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84</c:v>
              </c:pt>
              <c:pt idx="1">
                <c:v>147</c:v>
              </c:pt>
              <c:pt idx="2">
                <c:v>162</c:v>
              </c:pt>
              <c:pt idx="3">
                <c:v>62</c:v>
              </c:pt>
              <c:pt idx="4">
                <c:v>12</c:v>
              </c:pt>
            </c:numLit>
          </c:val>
        </c:ser>
        <c:ser>
          <c:idx val="2"/>
          <c:order val="2"/>
          <c:tx>
            <c:v>3</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95</c:v>
              </c:pt>
              <c:pt idx="1">
                <c:v>35</c:v>
              </c:pt>
              <c:pt idx="2">
                <c:v>137</c:v>
              </c:pt>
              <c:pt idx="3">
                <c:v>15</c:v>
              </c:pt>
              <c:pt idx="4">
                <c:v>4</c:v>
              </c:pt>
            </c:numLit>
          </c:val>
        </c:ser>
        <c:ser>
          <c:idx val="3"/>
          <c:order val="3"/>
          <c:tx>
            <c:v>4</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35</c:v>
              </c:pt>
              <c:pt idx="1">
                <c:v>9</c:v>
              </c:pt>
              <c:pt idx="2">
                <c:v>36</c:v>
              </c:pt>
              <c:pt idx="3">
                <c:v>5</c:v>
              </c:pt>
              <c:pt idx="4">
                <c:v>1</c:v>
              </c:pt>
            </c:numLit>
          </c:val>
        </c:ser>
        <c:ser>
          <c:idx val="4"/>
          <c:order val="4"/>
          <c:tx>
            <c:v>5</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5</c:v>
              </c:pt>
              <c:pt idx="1">
                <c:v>0</c:v>
              </c:pt>
              <c:pt idx="2">
                <c:v>1</c:v>
              </c:pt>
              <c:pt idx="3">
                <c:v>0</c:v>
              </c:pt>
              <c:pt idx="4">
                <c:v>0</c:v>
              </c:pt>
            </c:numLit>
          </c:val>
        </c:ser>
        <c:ser>
          <c:idx val="5"/>
          <c:order val="5"/>
          <c:tx>
            <c:v>6</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2</c:v>
              </c:pt>
              <c:pt idx="1">
                <c:v>0</c:v>
              </c:pt>
              <c:pt idx="2">
                <c:v>0</c:v>
              </c:pt>
              <c:pt idx="3">
                <c:v>0</c:v>
              </c:pt>
              <c:pt idx="4">
                <c:v>0</c:v>
              </c:pt>
            </c:numLit>
          </c:val>
        </c:ser>
        <c:dLbls>
          <c:showLegendKey val="0"/>
          <c:showVal val="0"/>
          <c:showCatName val="0"/>
          <c:showSerName val="0"/>
          <c:showPercent val="0"/>
          <c:showBubbleSize val="0"/>
        </c:dLbls>
        <c:gapWidth val="150"/>
        <c:overlap val="100"/>
        <c:axId val="174365696"/>
        <c:axId val="174367488"/>
      </c:barChart>
      <c:catAx>
        <c:axId val="174365696"/>
        <c:scaling>
          <c:orientation val="minMax"/>
        </c:scaling>
        <c:delete val="0"/>
        <c:axPos val="b"/>
        <c:majorTickMark val="out"/>
        <c:minorTickMark val="none"/>
        <c:tickLblPos val="nextTo"/>
        <c:txPr>
          <a:bodyPr/>
          <a:lstStyle/>
          <a:p>
            <a:pPr>
              <a:defRPr sz="1200"/>
            </a:pPr>
            <a:endParaRPr lang="en-US"/>
          </a:p>
        </c:txPr>
        <c:crossAx val="174367488"/>
        <c:crosses val="autoZero"/>
        <c:auto val="1"/>
        <c:lblAlgn val="ctr"/>
        <c:lblOffset val="100"/>
        <c:noMultiLvlLbl val="0"/>
      </c:catAx>
      <c:valAx>
        <c:axId val="174367488"/>
        <c:scaling>
          <c:orientation val="minMax"/>
        </c:scaling>
        <c:delete val="0"/>
        <c:axPos val="l"/>
        <c:majorGridlines/>
        <c:title>
          <c:tx>
            <c:rich>
              <a:bodyPr rot="-5400000" vert="horz"/>
              <a:lstStyle/>
              <a:p>
                <a:pPr>
                  <a:defRPr sz="1200"/>
                </a:pPr>
                <a:r>
                  <a:rPr lang="en-US" sz="1200"/>
                  <a:t>Proportion</a:t>
                </a:r>
              </a:p>
            </c:rich>
          </c:tx>
          <c:overlay val="0"/>
        </c:title>
        <c:numFmt formatCode="#,##0.00" sourceLinked="0"/>
        <c:majorTickMark val="out"/>
        <c:minorTickMark val="none"/>
        <c:tickLblPos val="nextTo"/>
        <c:txPr>
          <a:bodyPr/>
          <a:lstStyle/>
          <a:p>
            <a:pPr>
              <a:defRPr sz="1200"/>
            </a:pPr>
            <a:endParaRPr lang="en-US"/>
          </a:p>
        </c:txPr>
        <c:crossAx val="174365696"/>
        <c:crosses val="autoZero"/>
        <c:crossBetween val="between"/>
      </c:valAx>
    </c:plotArea>
    <c:legend>
      <c:legendPos val="r"/>
      <c:layout>
        <c:manualLayout>
          <c:xMode val="edge"/>
          <c:yMode val="edge"/>
          <c:x val="0.76158744528231603"/>
          <c:y val="0.22899997050930432"/>
          <c:w val="6.5634233660610053E-2"/>
          <c:h val="0.54555545725323662"/>
        </c:manualLayout>
      </c:layout>
      <c:overlay val="0"/>
    </c:legend>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'seasonal pattern'!$K$1</c:f>
              <c:strCache>
                <c:ptCount val="1"/>
                <c:pt idx="0">
                  <c:v>biomass (kg)</c:v>
                </c:pt>
              </c:strCache>
            </c:strRef>
          </c:tx>
          <c:invertIfNegative val="0"/>
          <c:dPt>
            <c:idx val="3"/>
            <c:invertIfNegative val="0"/>
            <c:bubble3D val="0"/>
            <c:spPr>
              <a:pattFill prst="lgGrid">
                <a:fgClr>
                  <a:schemeClr val="accent1"/>
                </a:fgClr>
                <a:bgClr>
                  <a:schemeClr val="bg1"/>
                </a:bgClr>
              </a:pattFill>
              <a:ln>
                <a:solidFill>
                  <a:schemeClr val="accent1"/>
                </a:solidFill>
              </a:ln>
            </c:spPr>
          </c:dPt>
          <c:dPt>
            <c:idx val="7"/>
            <c:invertIfNegative val="0"/>
            <c:bubble3D val="0"/>
            <c:spPr>
              <a:pattFill prst="lgGrid">
                <a:fgClr>
                  <a:schemeClr val="accent1"/>
                </a:fgClr>
                <a:bgClr>
                  <a:schemeClr val="bg1"/>
                </a:bgClr>
              </a:pattFill>
              <a:ln>
                <a:solidFill>
                  <a:schemeClr val="accent1"/>
                </a:solidFill>
              </a:ln>
            </c:spPr>
          </c:dPt>
          <c:cat>
            <c:multiLvlStrRef>
              <c:f>'seasonal pattern'!$B$3:$C$12</c:f>
              <c:multiLvlStrCache>
                <c:ptCount val="10"/>
                <c:lvl>
                  <c:pt idx="0">
                    <c:v>Sep</c:v>
                  </c:pt>
                  <c:pt idx="1">
                    <c:v>Oct</c:v>
                  </c:pt>
                  <c:pt idx="2">
                    <c:v>Jan</c:v>
                  </c:pt>
                  <c:pt idx="3">
                    <c:v>May</c:v>
                  </c:pt>
                  <c:pt idx="4">
                    <c:v>Jun</c:v>
                  </c:pt>
                  <c:pt idx="5">
                    <c:v>Sep</c:v>
                  </c:pt>
                  <c:pt idx="6">
                    <c:v>Jan </c:v>
                  </c:pt>
                  <c:pt idx="7">
                    <c:v>May</c:v>
                  </c:pt>
                  <c:pt idx="8">
                    <c:v>Jun</c:v>
                  </c:pt>
                  <c:pt idx="9">
                    <c:v>Sep</c:v>
                  </c:pt>
                </c:lvl>
                <c:lvl>
                  <c:pt idx="0">
                    <c:v>2003</c:v>
                  </c:pt>
                  <c:pt idx="2">
                    <c:v>2004</c:v>
                  </c:pt>
                  <c:pt idx="6">
                    <c:v>2005</c:v>
                  </c:pt>
                </c:lvl>
              </c:multiLvlStrCache>
            </c:multiLvlStrRef>
          </c:cat>
          <c:val>
            <c:numRef>
              <c:f>'seasonal pattern'!$K$3:$K$12</c:f>
              <c:numCache>
                <c:formatCode>0.00E+00</c:formatCode>
                <c:ptCount val="10"/>
                <c:pt idx="0">
                  <c:v>54.45982878170858</c:v>
                </c:pt>
                <c:pt idx="1">
                  <c:v>13.09064650819086</c:v>
                </c:pt>
                <c:pt idx="2">
                  <c:v>13.159803046976643</c:v>
                </c:pt>
                <c:pt idx="3">
                  <c:v>10.4</c:v>
                </c:pt>
                <c:pt idx="4">
                  <c:v>10966.589907201134</c:v>
                </c:pt>
                <c:pt idx="5">
                  <c:v>880.08285081843712</c:v>
                </c:pt>
                <c:pt idx="6">
                  <c:v>1183.7259073137955</c:v>
                </c:pt>
                <c:pt idx="7">
                  <c:v>111.3</c:v>
                </c:pt>
                <c:pt idx="8">
                  <c:v>13702.974929707392</c:v>
                </c:pt>
                <c:pt idx="9">
                  <c:v>1.4054150292725682</c:v>
                </c:pt>
              </c:numCache>
            </c:numRef>
          </c:val>
        </c:ser>
        <c:dLbls>
          <c:showLegendKey val="0"/>
          <c:showVal val="0"/>
          <c:showCatName val="0"/>
          <c:showSerName val="0"/>
          <c:showPercent val="0"/>
          <c:showBubbleSize val="0"/>
        </c:dLbls>
        <c:gapWidth val="150"/>
        <c:axId val="134497408"/>
        <c:axId val="134498944"/>
      </c:barChart>
      <c:catAx>
        <c:axId val="134497408"/>
        <c:scaling>
          <c:orientation val="minMax"/>
        </c:scaling>
        <c:delete val="0"/>
        <c:axPos val="b"/>
        <c:majorTickMark val="out"/>
        <c:minorTickMark val="none"/>
        <c:tickLblPos val="nextTo"/>
        <c:crossAx val="134498944"/>
        <c:crosses val="autoZero"/>
        <c:auto val="1"/>
        <c:lblAlgn val="ctr"/>
        <c:lblOffset val="100"/>
        <c:noMultiLvlLbl val="0"/>
      </c:catAx>
      <c:valAx>
        <c:axId val="134498944"/>
        <c:scaling>
          <c:logBase val="10"/>
          <c:orientation val="minMax"/>
        </c:scaling>
        <c:delete val="0"/>
        <c:axPos val="l"/>
        <c:majorGridlines/>
        <c:title>
          <c:tx>
            <c:rich>
              <a:bodyPr rot="-5400000" vert="horz"/>
              <a:lstStyle/>
              <a:p>
                <a:pPr>
                  <a:defRPr sz="1200"/>
                </a:pPr>
                <a:r>
                  <a:rPr lang="en-US" sz="1200"/>
                  <a:t>Biomass (tonnes)</a:t>
                </a:r>
              </a:p>
            </c:rich>
          </c:tx>
          <c:layout>
            <c:manualLayout>
              <c:xMode val="edge"/>
              <c:yMode val="edge"/>
              <c:x val="1.5488868950753121E-2"/>
              <c:y val="0.17787984835228929"/>
            </c:manualLayout>
          </c:layout>
          <c:overlay val="0"/>
        </c:title>
        <c:numFmt formatCode="#,##0" sourceLinked="0"/>
        <c:majorTickMark val="out"/>
        <c:minorTickMark val="none"/>
        <c:tickLblPos val="nextTo"/>
        <c:crossAx val="134497408"/>
        <c:crosses val="autoZero"/>
        <c:crossBetween val="between"/>
      </c:valAx>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'seasonal pattern'!$K$2</c:f>
              <c:strCache>
                <c:ptCount val="1"/>
                <c:pt idx="0">
                  <c:v>biomass (kg)</c:v>
                </c:pt>
              </c:strCache>
            </c:strRef>
          </c:tx>
          <c:spPr>
            <a:ln>
              <a:solidFill>
                <a:schemeClr val="accent1"/>
              </a:solidFill>
            </a:ln>
          </c:spPr>
          <c:invertIfNegative val="0"/>
          <c:dPt>
            <c:idx val="0"/>
            <c:invertIfNegative val="0"/>
            <c:bubble3D val="0"/>
            <c:spPr>
              <a:pattFill prst="wdDnDiag">
                <a:fgClr>
                  <a:schemeClr val="accent1"/>
                </a:fgClr>
                <a:bgClr>
                  <a:schemeClr val="bg1"/>
                </a:bgClr>
              </a:pattFill>
              <a:ln>
                <a:solidFill>
                  <a:schemeClr val="accent1"/>
                </a:solidFill>
              </a:ln>
            </c:spPr>
          </c:dPt>
          <c:dPt>
            <c:idx val="3"/>
            <c:invertIfNegative val="0"/>
            <c:bubble3D val="0"/>
            <c:spPr>
              <a:solidFill>
                <a:schemeClr val="accent1"/>
              </a:solidFill>
              <a:ln>
                <a:solidFill>
                  <a:schemeClr val="accent1"/>
                </a:solidFill>
              </a:ln>
            </c:spPr>
          </c:dPt>
          <c:dPt>
            <c:idx val="4"/>
            <c:invertIfNegative val="0"/>
            <c:bubble3D val="0"/>
            <c:spPr>
              <a:pattFill prst="wdDnDiag">
                <a:fgClr>
                  <a:schemeClr val="accent1"/>
                </a:fgClr>
                <a:bgClr>
                  <a:schemeClr val="bg1"/>
                </a:bgClr>
              </a:pattFill>
              <a:ln>
                <a:solidFill>
                  <a:schemeClr val="accent1"/>
                </a:solidFill>
              </a:ln>
            </c:spPr>
          </c:dPt>
          <c:dPt>
            <c:idx val="7"/>
            <c:invertIfNegative val="0"/>
            <c:bubble3D val="0"/>
            <c:spPr>
              <a:pattFill prst="lgGrid">
                <a:fgClr>
                  <a:schemeClr val="accent1"/>
                </a:fgClr>
                <a:bgClr>
                  <a:schemeClr val="bg1"/>
                </a:bgClr>
              </a:pattFill>
              <a:ln>
                <a:solidFill>
                  <a:schemeClr val="accent1"/>
                </a:solidFill>
              </a:ln>
            </c:spPr>
          </c:dPt>
          <c:dPt>
            <c:idx val="8"/>
            <c:invertIfNegative val="0"/>
            <c:bubble3D val="0"/>
            <c:spPr>
              <a:pattFill prst="wdDnDiag">
                <a:fgClr>
                  <a:schemeClr val="accent1"/>
                </a:fgClr>
                <a:bgClr>
                  <a:schemeClr val="bg1"/>
                </a:bgClr>
              </a:pattFill>
              <a:ln>
                <a:solidFill>
                  <a:schemeClr val="accent1"/>
                </a:solidFill>
              </a:ln>
            </c:spPr>
          </c:dPt>
          <c:cat>
            <c:multiLvlStrRef>
              <c:f>'seasonal pattern'!$B$3:$C$13</c:f>
              <c:multiLvlStrCache>
                <c:ptCount val="11"/>
                <c:lvl>
                  <c:pt idx="0">
                    <c:v>May</c:v>
                  </c:pt>
                  <c:pt idx="1">
                    <c:v>Sep</c:v>
                  </c:pt>
                  <c:pt idx="2">
                    <c:v>Oct</c:v>
                  </c:pt>
                  <c:pt idx="3">
                    <c:v>Jan</c:v>
                  </c:pt>
                  <c:pt idx="4">
                    <c:v>May</c:v>
                  </c:pt>
                  <c:pt idx="5">
                    <c:v>Jun</c:v>
                  </c:pt>
                  <c:pt idx="6">
                    <c:v>Sep</c:v>
                  </c:pt>
                  <c:pt idx="7">
                    <c:v>Jan </c:v>
                  </c:pt>
                  <c:pt idx="8">
                    <c:v>May</c:v>
                  </c:pt>
                  <c:pt idx="9">
                    <c:v>Jun</c:v>
                  </c:pt>
                  <c:pt idx="10">
                    <c:v>Sep</c:v>
                  </c:pt>
                </c:lvl>
                <c:lvl>
                  <c:pt idx="0">
                    <c:v>2003</c:v>
                  </c:pt>
                  <c:pt idx="3">
                    <c:v>2004</c:v>
                  </c:pt>
                  <c:pt idx="7">
                    <c:v>2005</c:v>
                  </c:pt>
                </c:lvl>
              </c:multiLvlStrCache>
            </c:multiLvlStrRef>
          </c:cat>
          <c:val>
            <c:numRef>
              <c:f>'seasonal pattern'!$K$3:$K$13</c:f>
              <c:numCache>
                <c:formatCode>0</c:formatCode>
                <c:ptCount val="11"/>
                <c:pt idx="0">
                  <c:v>24.73</c:v>
                </c:pt>
                <c:pt idx="1">
                  <c:v>10.771615464340051</c:v>
                </c:pt>
                <c:pt idx="2">
                  <c:v>13.520405275202933</c:v>
                </c:pt>
                <c:pt idx="3">
                  <c:v>3.5404553872331839</c:v>
                </c:pt>
                <c:pt idx="4">
                  <c:v>10.4</c:v>
                </c:pt>
                <c:pt idx="5">
                  <c:v>22226.122636906002</c:v>
                </c:pt>
                <c:pt idx="6">
                  <c:v>59.510549367761008</c:v>
                </c:pt>
                <c:pt idx="7">
                  <c:v>0</c:v>
                </c:pt>
                <c:pt idx="8">
                  <c:v>111.3</c:v>
                </c:pt>
                <c:pt idx="9">
                  <c:v>10592.398487329425</c:v>
                </c:pt>
                <c:pt idx="10">
                  <c:v>2.6972992532742652</c:v>
                </c:pt>
              </c:numCache>
            </c:numRef>
          </c:val>
        </c:ser>
        <c:ser>
          <c:idx val="1"/>
          <c:order val="1"/>
          <c:tx>
            <c:strRef>
              <c:f>'seasonal pattern'!$L$1</c:f>
              <c:strCache>
                <c:ptCount val="1"/>
                <c:pt idx="0">
                  <c:v>Arms</c:v>
                </c:pt>
              </c:strCache>
            </c:strRef>
          </c:tx>
          <c:spPr>
            <a:ln>
              <a:solidFill>
                <a:schemeClr val="accent2"/>
              </a:solidFill>
            </a:ln>
          </c:spPr>
          <c:invertIfNegative val="0"/>
          <c:val>
            <c:numRef>
              <c:f>'seasonal pattern'!$L$3:$L$13</c:f>
              <c:numCache>
                <c:formatCode>0</c:formatCode>
                <c:ptCount val="11"/>
                <c:pt idx="1">
                  <c:v>1.581499421900763</c:v>
                </c:pt>
                <c:pt idx="2">
                  <c:v>0</c:v>
                </c:pt>
                <c:pt idx="3">
                  <c:v>4.976169606661907</c:v>
                </c:pt>
                <c:pt idx="5">
                  <c:v>1625.415754137988</c:v>
                </c:pt>
                <c:pt idx="6">
                  <c:v>0</c:v>
                </c:pt>
                <c:pt idx="7">
                  <c:v>3.8826951288035101</c:v>
                </c:pt>
                <c:pt idx="9">
                  <c:v>3098.7403559171958</c:v>
                </c:pt>
                <c:pt idx="10">
                  <c:v>0</c:v>
                </c:pt>
              </c:numCache>
            </c:numRef>
          </c:val>
        </c:ser>
        <c:dLbls>
          <c:showLegendKey val="0"/>
          <c:showVal val="0"/>
          <c:showCatName val="0"/>
          <c:showSerName val="0"/>
          <c:showPercent val="0"/>
          <c:showBubbleSize val="0"/>
        </c:dLbls>
        <c:gapWidth val="150"/>
        <c:axId val="174761088"/>
        <c:axId val="174762624"/>
      </c:barChart>
      <c:catAx>
        <c:axId val="174761088"/>
        <c:scaling>
          <c:orientation val="minMax"/>
        </c:scaling>
        <c:delete val="0"/>
        <c:axPos val="b"/>
        <c:numFmt formatCode="General" sourceLinked="1"/>
        <c:majorTickMark val="out"/>
        <c:minorTickMark val="none"/>
        <c:tickLblPos val="nextTo"/>
        <c:crossAx val="174762624"/>
        <c:crosses val="autoZero"/>
        <c:auto val="1"/>
        <c:lblAlgn val="ctr"/>
        <c:lblOffset val="100"/>
        <c:noMultiLvlLbl val="0"/>
      </c:catAx>
      <c:valAx>
        <c:axId val="174762624"/>
        <c:scaling>
          <c:logBase val="10"/>
          <c:orientation val="minMax"/>
        </c:scaling>
        <c:delete val="0"/>
        <c:axPos val="l"/>
        <c:majorGridlines/>
        <c:title>
          <c:tx>
            <c:rich>
              <a:bodyPr rot="-5400000" vert="horz"/>
              <a:lstStyle/>
              <a:p>
                <a:pPr>
                  <a:defRPr sz="1200"/>
                </a:pPr>
                <a:r>
                  <a:rPr lang="en-US" sz="1200"/>
                  <a:t>Biomass (tonnes)</a:t>
                </a:r>
              </a:p>
            </c:rich>
          </c:tx>
          <c:layout>
            <c:manualLayout>
              <c:xMode val="edge"/>
              <c:yMode val="edge"/>
              <c:x val="1.5488819711489552E-2"/>
              <c:y val="0.17787984835228929"/>
            </c:manualLayout>
          </c:layout>
          <c:overlay val="0"/>
        </c:title>
        <c:numFmt formatCode="#,##0" sourceLinked="0"/>
        <c:majorTickMark val="out"/>
        <c:minorTickMark val="none"/>
        <c:tickLblPos val="nextTo"/>
        <c:crossAx val="174761088"/>
        <c:crosses val="autoZero"/>
        <c:crossBetween val="between"/>
      </c:valAx>
    </c:plotArea>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747223904704219"/>
          <c:y val="6.060616610643331E-2"/>
          <c:w val="0.84252764878749131"/>
          <c:h val="0.7789674878973929"/>
        </c:manualLayout>
      </c:layout>
      <c:lineChart>
        <c:grouping val="standard"/>
        <c:varyColors val="0"/>
        <c:ser>
          <c:idx val="1"/>
          <c:order val="0"/>
          <c:tx>
            <c:strRef>
              <c:f>graphs!$C$2</c:f>
              <c:strCache>
                <c:ptCount val="1"/>
                <c:pt idx="0">
                  <c:v>Sum of lower</c:v>
                </c:pt>
              </c:strCache>
            </c:strRef>
          </c:tx>
          <c:spPr>
            <a:ln w="12700">
              <a:solidFill>
                <a:srgbClr val="FF0000"/>
              </a:solidFill>
              <a:prstDash val="sysDash"/>
            </a:ln>
          </c:spPr>
          <c:marker>
            <c:symbol val="dash"/>
            <c:size val="5"/>
            <c:spPr>
              <a:noFill/>
              <a:ln>
                <a:solidFill>
                  <a:srgbClr val="C0C0C0"/>
                </a:solidFill>
                <a:prstDash val="solid"/>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graphs!$M$3:$M$38</c:f>
              <c:numCache>
                <c:formatCode>General</c:formatCode>
                <c:ptCount val="36"/>
                <c:pt idx="6" formatCode="0">
                  <c:v>3579.5695042131383</c:v>
                </c:pt>
                <c:pt idx="7" formatCode="0">
                  <c:v>3126.8464044257594</c:v>
                </c:pt>
                <c:pt idx="8" formatCode="0">
                  <c:v>4168.5922590359996</c:v>
                </c:pt>
                <c:pt idx="9" formatCode="0">
                  <c:v>61.40982490148604</c:v>
                </c:pt>
                <c:pt idx="10" formatCode="0">
                  <c:v>114.50031905946605</c:v>
                </c:pt>
                <c:pt idx="14" formatCode="0">
                  <c:v>32.123622036666006</c:v>
                </c:pt>
                <c:pt idx="17" formatCode="0">
                  <c:v>140.93446662639261</c:v>
                </c:pt>
                <c:pt idx="18" formatCode="0">
                  <c:v>100.2255820275394</c:v>
                </c:pt>
                <c:pt idx="19" formatCode="0">
                  <c:v>86.055886059002574</c:v>
                </c:pt>
                <c:pt idx="20" formatCode="0">
                  <c:v>70.167597179670025</c:v>
                </c:pt>
                <c:pt idx="21" formatCode="0">
                  <c:v>78.337780848155106</c:v>
                </c:pt>
                <c:pt idx="22" formatCode="0">
                  <c:v>100.39296248656741</c:v>
                </c:pt>
                <c:pt idx="23" formatCode="0">
                  <c:v>63.254375987263025</c:v>
                </c:pt>
                <c:pt idx="25" formatCode="0">
                  <c:v>233.35085026736198</c:v>
                </c:pt>
                <c:pt idx="26" formatCode="0">
                  <c:v>207.27915731362589</c:v>
                </c:pt>
                <c:pt idx="27" formatCode="0">
                  <c:v>227.09312857300202</c:v>
                </c:pt>
                <c:pt idx="28" formatCode="0">
                  <c:v>13.621038791282276</c:v>
                </c:pt>
                <c:pt idx="29" formatCode="0">
                  <c:v>161.55948053070085</c:v>
                </c:pt>
                <c:pt idx="30" formatCode="0">
                  <c:v>165.90633820235021</c:v>
                </c:pt>
                <c:pt idx="31" formatCode="0">
                  <c:v>519.91647002170919</c:v>
                </c:pt>
                <c:pt idx="32" formatCode="0">
                  <c:v>839.18475697691463</c:v>
                </c:pt>
                <c:pt idx="33" formatCode="0">
                  <c:v>507.67633102778314</c:v>
                </c:pt>
                <c:pt idx="35" formatCode="0">
                  <c:v>133.73561171892206</c:v>
                </c:pt>
              </c:numCache>
            </c:numRef>
          </c:val>
          <c:smooth val="0"/>
        </c:ser>
        <c:ser>
          <c:idx val="2"/>
          <c:order val="1"/>
          <c:tx>
            <c:strRef>
              <c:f>graphs!$D$2</c:f>
              <c:strCache>
                <c:ptCount val="1"/>
                <c:pt idx="0">
                  <c:v>Sum of upper</c:v>
                </c:pt>
              </c:strCache>
            </c:strRef>
          </c:tx>
          <c:spPr>
            <a:ln w="12700">
              <a:solidFill>
                <a:srgbClr val="FF0000"/>
              </a:solidFill>
              <a:prstDash val="sysDash"/>
            </a:ln>
          </c:spPr>
          <c:marker>
            <c:symbol val="dash"/>
            <c:size val="5"/>
            <c:spPr>
              <a:solidFill>
                <a:srgbClr val="FF0000"/>
              </a:solidFill>
              <a:ln>
                <a:solidFill>
                  <a:srgbClr val="FF0000"/>
                </a:solidFill>
                <a:prstDash val="solid"/>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graphs!$N$3:$N$38</c:f>
              <c:numCache>
                <c:formatCode>General</c:formatCode>
                <c:ptCount val="36"/>
                <c:pt idx="6" formatCode="0">
                  <c:v>5179.9990311483634</c:v>
                </c:pt>
                <c:pt idx="7" formatCode="0">
                  <c:v>4505.3260777582791</c:v>
                </c:pt>
                <c:pt idx="8" formatCode="0">
                  <c:v>8353.5738274634823</c:v>
                </c:pt>
                <c:pt idx="9" formatCode="0">
                  <c:v>339.15019181150245</c:v>
                </c:pt>
                <c:pt idx="10" formatCode="0">
                  <c:v>175.47897954267998</c:v>
                </c:pt>
                <c:pt idx="14" formatCode="0">
                  <c:v>74.162970497860101</c:v>
                </c:pt>
                <c:pt idx="17" formatCode="0">
                  <c:v>414.40352409760493</c:v>
                </c:pt>
                <c:pt idx="18" formatCode="0">
                  <c:v>158.51736759213151</c:v>
                </c:pt>
                <c:pt idx="19" formatCode="0">
                  <c:v>375.38455245943209</c:v>
                </c:pt>
                <c:pt idx="20" formatCode="0">
                  <c:v>109.44023712280698</c:v>
                </c:pt>
                <c:pt idx="21" formatCode="0">
                  <c:v>191.40731510644969</c:v>
                </c:pt>
                <c:pt idx="22" formatCode="0">
                  <c:v>216.26867605243953</c:v>
                </c:pt>
                <c:pt idx="23" formatCode="0">
                  <c:v>333.52634711431955</c:v>
                </c:pt>
                <c:pt idx="25" formatCode="0">
                  <c:v>473.15373202417356</c:v>
                </c:pt>
                <c:pt idx="26" formatCode="0">
                  <c:v>496.40124323339251</c:v>
                </c:pt>
                <c:pt idx="27" formatCode="0">
                  <c:v>351.53508193277463</c:v>
                </c:pt>
                <c:pt idx="28" formatCode="0">
                  <c:v>60.734573339180628</c:v>
                </c:pt>
                <c:pt idx="29" formatCode="0">
                  <c:v>318.94215749445613</c:v>
                </c:pt>
                <c:pt idx="30" formatCode="0">
                  <c:v>355.12963426299041</c:v>
                </c:pt>
                <c:pt idx="31" formatCode="0">
                  <c:v>1259.0504333085555</c:v>
                </c:pt>
                <c:pt idx="32" formatCode="0">
                  <c:v>1209.5005327974952</c:v>
                </c:pt>
                <c:pt idx="33" formatCode="0">
                  <c:v>906.43292047447449</c:v>
                </c:pt>
                <c:pt idx="35" formatCode="0">
                  <c:v>211.52592973368863</c:v>
                </c:pt>
              </c:numCache>
            </c:numRef>
          </c:val>
          <c:smooth val="0"/>
        </c:ser>
        <c:ser>
          <c:idx val="3"/>
          <c:order val="2"/>
          <c:tx>
            <c:strRef>
              <c:f>graphs!$L$2</c:f>
              <c:strCache>
                <c:ptCount val="1"/>
                <c:pt idx="0">
                  <c:v>biomass thou tons</c:v>
                </c:pt>
              </c:strCache>
            </c:strRef>
          </c:tx>
          <c:spPr>
            <a:ln w="12700">
              <a:solidFill>
                <a:srgbClr val="FF0000"/>
              </a:solidFill>
              <a:prstDash val="solid"/>
            </a:ln>
          </c:spPr>
          <c:marker>
            <c:symbol val="diamond"/>
            <c:size val="8"/>
            <c:spPr>
              <a:solidFill>
                <a:srgbClr val="FF0000"/>
              </a:solidFill>
              <a:ln>
                <a:solidFill>
                  <a:srgbClr val="FF0000"/>
                </a:solidFill>
                <a:prstDash val="solid"/>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graphs!$L$3:$L$38</c:f>
              <c:numCache>
                <c:formatCode>General</c:formatCode>
                <c:ptCount val="36"/>
                <c:pt idx="6" formatCode="0">
                  <c:v>4285.0499622403959</c:v>
                </c:pt>
                <c:pt idx="7" formatCode="0">
                  <c:v>3712.3278029967514</c:v>
                </c:pt>
                <c:pt idx="8" formatCode="0">
                  <c:v>5782.8244983873237</c:v>
                </c:pt>
                <c:pt idx="9" formatCode="0">
                  <c:v>137.82829606831856</c:v>
                </c:pt>
                <c:pt idx="10" formatCode="0">
                  <c:v>138.01892569381539</c:v>
                </c:pt>
                <c:pt idx="14" formatCode="0">
                  <c:v>47.448349730736808</c:v>
                </c:pt>
                <c:pt idx="17" formatCode="0">
                  <c:v>216.30545447319437</c:v>
                </c:pt>
                <c:pt idx="18" formatCode="0">
                  <c:v>124.74977848998033</c:v>
                </c:pt>
                <c:pt idx="19" formatCode="0">
                  <c:v>129.41885726665353</c:v>
                </c:pt>
                <c:pt idx="20" formatCode="0">
                  <c:v>83.865016448557427</c:v>
                </c:pt>
                <c:pt idx="21" formatCode="0">
                  <c:v>108.13910917210923</c:v>
                </c:pt>
                <c:pt idx="22" formatCode="0">
                  <c:v>125.15963663769749</c:v>
                </c:pt>
                <c:pt idx="23" formatCode="0">
                  <c:v>98.073814690821735</c:v>
                </c:pt>
                <c:pt idx="25" formatCode="0">
                  <c:v>300.47718434017946</c:v>
                </c:pt>
                <c:pt idx="26" formatCode="0">
                  <c:v>262.85500204694961</c:v>
                </c:pt>
                <c:pt idx="27" formatCode="0">
                  <c:v>262.16638724987791</c:v>
                </c:pt>
                <c:pt idx="28" formatCode="0">
                  <c:v>23.229830220979022</c:v>
                </c:pt>
                <c:pt idx="29" formatCode="0">
                  <c:v>209.64570212735831</c:v>
                </c:pt>
                <c:pt idx="30" formatCode="0">
                  <c:v>205.76128530349743</c:v>
                </c:pt>
                <c:pt idx="31" formatCode="0">
                  <c:v>762.84330641017709</c:v>
                </c:pt>
                <c:pt idx="32" formatCode="0">
                  <c:v>982.85487536432333</c:v>
                </c:pt>
                <c:pt idx="33" formatCode="0">
                  <c:v>661.25793391027287</c:v>
                </c:pt>
                <c:pt idx="35" formatCode="0">
                  <c:v>157.63159354587341</c:v>
                </c:pt>
              </c:numCache>
            </c:numRef>
          </c:val>
          <c:smooth val="0"/>
        </c:ser>
        <c:ser>
          <c:idx val="0"/>
          <c:order val="3"/>
          <c:tx>
            <c:strRef>
              <c:f>graphs!$W$2</c:f>
              <c:strCache>
                <c:ptCount val="1"/>
                <c:pt idx="0">
                  <c:v>Trinity Bay</c:v>
                </c:pt>
              </c:strCache>
            </c:strRef>
          </c:tx>
          <c:spPr>
            <a:ln>
              <a:solidFill>
                <a:schemeClr val="accent1"/>
              </a:solidFill>
            </a:ln>
          </c:spPr>
          <c:marker>
            <c:symbol val="diamond"/>
            <c:size val="8"/>
            <c:spPr>
              <a:solidFill>
                <a:schemeClr val="accent1"/>
              </a:solidFill>
              <a:ln>
                <a:solidFill>
                  <a:schemeClr val="accent1"/>
                </a:solidFill>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graphs!$W$3:$W$38</c:f>
              <c:numCache>
                <c:formatCode>General</c:formatCode>
                <c:ptCount val="36"/>
                <c:pt idx="14" formatCode="0.000">
                  <c:v>22.218</c:v>
                </c:pt>
                <c:pt idx="17" formatCode="#,##0">
                  <c:v>19.201292943353252</c:v>
                </c:pt>
                <c:pt idx="18" formatCode="#,##0">
                  <c:v>90.98363956405548</c:v>
                </c:pt>
                <c:pt idx="19" formatCode="#,##0">
                  <c:v>60.251075728752362</c:v>
                </c:pt>
                <c:pt idx="20" formatCode="#,##0">
                  <c:v>10.649275746343903</c:v>
                </c:pt>
                <c:pt idx="21" formatCode="#,##0">
                  <c:v>12.14395855053381</c:v>
                </c:pt>
                <c:pt idx="22" formatCode="#,##0">
                  <c:v>5.6479356206571909</c:v>
                </c:pt>
                <c:pt idx="23" formatCode="#,##0">
                  <c:v>37.014859533853212</c:v>
                </c:pt>
                <c:pt idx="24">
                  <c:v>0</c:v>
                </c:pt>
                <c:pt idx="25" formatCode="#,##0">
                  <c:v>12.05916443236784</c:v>
                </c:pt>
                <c:pt idx="26" formatCode="#,##0">
                  <c:v>53.996646091725694</c:v>
                </c:pt>
                <c:pt idx="27" formatCode="#,##0">
                  <c:v>17.644514203270326</c:v>
                </c:pt>
                <c:pt idx="28" formatCode="#,##0">
                  <c:v>15.995804776526013</c:v>
                </c:pt>
                <c:pt idx="29" formatCode="#,##0">
                  <c:v>47.336934803578323</c:v>
                </c:pt>
                <c:pt idx="30" formatCode="#,##0">
                  <c:v>16.204278148180556</c:v>
                </c:pt>
                <c:pt idx="31" formatCode="#,##0">
                  <c:v>3.3736895099432163</c:v>
                </c:pt>
                <c:pt idx="32">
                  <c:v>0</c:v>
                </c:pt>
                <c:pt idx="33">
                  <c:v>0</c:v>
                </c:pt>
                <c:pt idx="34">
                  <c:v>0</c:v>
                </c:pt>
                <c:pt idx="35">
                  <c:v>5.0739999999999998</c:v>
                </c:pt>
              </c:numCache>
            </c:numRef>
          </c:val>
          <c:smooth val="0"/>
        </c:ser>
        <c:ser>
          <c:idx val="4"/>
          <c:order val="4"/>
          <c:tx>
            <c:strRef>
              <c:f>graphs!$X$2</c:f>
              <c:strCache>
                <c:ptCount val="1"/>
                <c:pt idx="0">
                  <c:v>Upper</c:v>
                </c:pt>
              </c:strCache>
            </c:strRef>
          </c:tx>
          <c:spPr>
            <a:ln>
              <a:prstDash val="sysDash"/>
            </a:ln>
          </c:spPr>
          <c:marker>
            <c:symbol val="dash"/>
            <c:size val="7"/>
            <c:spPr>
              <a:solidFill>
                <a:schemeClr val="accent1"/>
              </a:solidFill>
              <a:ln>
                <a:solidFill>
                  <a:schemeClr val="accent1"/>
                </a:solidFill>
              </a:ln>
            </c:spPr>
          </c:marker>
          <c:val>
            <c:numRef>
              <c:f>graphs!$X$3:$X$38</c:f>
              <c:numCache>
                <c:formatCode>General</c:formatCode>
                <c:ptCount val="36"/>
                <c:pt idx="17" formatCode="#,##0">
                  <c:v>5.4983032443606064</c:v>
                </c:pt>
                <c:pt idx="18" formatCode="#,##0">
                  <c:v>45.436969951922755</c:v>
                </c:pt>
                <c:pt idx="19" formatCode="#,##0">
                  <c:v>24.800498548144304</c:v>
                </c:pt>
                <c:pt idx="20" formatCode="#,##0">
                  <c:v>8.250964473946615</c:v>
                </c:pt>
                <c:pt idx="21" formatCode="#,##0">
                  <c:v>8.305181523190182</c:v>
                </c:pt>
                <c:pt idx="22" formatCode="#,##0">
                  <c:v>1.4293435937701029</c:v>
                </c:pt>
                <c:pt idx="23" formatCode="#,##0">
                  <c:v>20.081504086409403</c:v>
                </c:pt>
                <c:pt idx="24">
                  <c:v>0</c:v>
                </c:pt>
                <c:pt idx="25" formatCode="#,##0">
                  <c:v>9.0202787333345498</c:v>
                </c:pt>
                <c:pt idx="26" formatCode="#,##0">
                  <c:v>37.661812925542485</c:v>
                </c:pt>
                <c:pt idx="27" formatCode="#,##0">
                  <c:v>15.34308596017339</c:v>
                </c:pt>
                <c:pt idx="28" formatCode="#,##0">
                  <c:v>11.007508479147061</c:v>
                </c:pt>
                <c:pt idx="29" formatCode="#,##0">
                  <c:v>33.204391095440151</c:v>
                </c:pt>
                <c:pt idx="30" formatCode="#,##0">
                  <c:v>12.257639643111858</c:v>
                </c:pt>
                <c:pt idx="31" formatCode="#,##0">
                  <c:v>2.3475453778117807</c:v>
                </c:pt>
                <c:pt idx="32" formatCode="#,##0">
                  <c:v>0</c:v>
                </c:pt>
                <c:pt idx="33" formatCode="#,##0">
                  <c:v>0</c:v>
                </c:pt>
                <c:pt idx="34" formatCode="#,##0">
                  <c:v>0</c:v>
                </c:pt>
                <c:pt idx="35" formatCode="#,##0">
                  <c:v>3.50175306</c:v>
                </c:pt>
              </c:numCache>
            </c:numRef>
          </c:val>
          <c:smooth val="0"/>
        </c:ser>
        <c:ser>
          <c:idx val="5"/>
          <c:order val="5"/>
          <c:tx>
            <c:strRef>
              <c:f>graphs!$Y$2</c:f>
              <c:strCache>
                <c:ptCount val="1"/>
                <c:pt idx="0">
                  <c:v>lower</c:v>
                </c:pt>
              </c:strCache>
            </c:strRef>
          </c:tx>
          <c:spPr>
            <a:ln>
              <a:solidFill>
                <a:schemeClr val="accent1"/>
              </a:solidFill>
              <a:prstDash val="sysDash"/>
            </a:ln>
          </c:spPr>
          <c:marker>
            <c:symbol val="dash"/>
            <c:size val="7"/>
            <c:spPr>
              <a:ln>
                <a:solidFill>
                  <a:schemeClr val="accent1"/>
                </a:solidFill>
              </a:ln>
            </c:spPr>
          </c:marker>
          <c:val>
            <c:numRef>
              <c:f>graphs!$Y$3:$Y$38</c:f>
              <c:numCache>
                <c:formatCode>General</c:formatCode>
                <c:ptCount val="36"/>
                <c:pt idx="17" formatCode="#,##0">
                  <c:v>45.993936249473222</c:v>
                </c:pt>
                <c:pt idx="18" formatCode="#,##0">
                  <c:v>151.83319723898578</c:v>
                </c:pt>
                <c:pt idx="19" formatCode="#,##0">
                  <c:v>256.53337894232556</c:v>
                </c:pt>
                <c:pt idx="20" formatCode="#,##0">
                  <c:v>15.595750496945671</c:v>
                </c:pt>
                <c:pt idx="21" formatCode="#,##0">
                  <c:v>28.174595096006222</c:v>
                </c:pt>
                <c:pt idx="22" formatCode="#,##0">
                  <c:v>71.585191078510377</c:v>
                </c:pt>
                <c:pt idx="23" formatCode="#,##0">
                  <c:v>66.504209583737463</c:v>
                </c:pt>
                <c:pt idx="24">
                  <c:v>0</c:v>
                </c:pt>
                <c:pt idx="25" formatCode="#,##0">
                  <c:v>220.95436232722258</c:v>
                </c:pt>
                <c:pt idx="26" formatCode="#,##0">
                  <c:v>95.481368417495048</c:v>
                </c:pt>
                <c:pt idx="27" formatCode="#,##0">
                  <c:v>21.766550395174828</c:v>
                </c:pt>
                <c:pt idx="28" formatCode="#,##0">
                  <c:v>506.61601448472635</c:v>
                </c:pt>
                <c:pt idx="29" formatCode="#,##0">
                  <c:v>71.062596722784562</c:v>
                </c:pt>
                <c:pt idx="30" formatCode="#,##0">
                  <c:v>28.535023671424632</c:v>
                </c:pt>
                <c:pt idx="31" formatCode="#,##0">
                  <c:v>15.159420159743792</c:v>
                </c:pt>
                <c:pt idx="32">
                  <c:v>0</c:v>
                </c:pt>
                <c:pt idx="33">
                  <c:v>0</c:v>
                </c:pt>
                <c:pt idx="34">
                  <c:v>0</c:v>
                </c:pt>
                <c:pt idx="35" formatCode="#,##0">
                  <c:v>9.3375776669999997</c:v>
                </c:pt>
              </c:numCache>
            </c:numRef>
          </c:val>
          <c:smooth val="0"/>
        </c:ser>
        <c:dLbls>
          <c:showLegendKey val="0"/>
          <c:showVal val="0"/>
          <c:showCatName val="0"/>
          <c:showSerName val="0"/>
          <c:showPercent val="0"/>
          <c:showBubbleSize val="0"/>
        </c:dLbls>
        <c:marker val="1"/>
        <c:smooth val="0"/>
        <c:axId val="173832064"/>
        <c:axId val="174559232"/>
      </c:lineChart>
      <c:catAx>
        <c:axId val="173832064"/>
        <c:scaling>
          <c:orientation val="minMax"/>
        </c:scaling>
        <c:delete val="0"/>
        <c:axPos val="b"/>
        <c:numFmt formatCode="General" sourceLinked="1"/>
        <c:majorTickMark val="out"/>
        <c:minorTickMark val="none"/>
        <c:tickLblPos val="nextTo"/>
        <c:spPr>
          <a:ln w="3175">
            <a:solidFill>
              <a:schemeClr val="tx1"/>
            </a:solidFill>
            <a:prstDash val="solid"/>
          </a:ln>
        </c:spPr>
        <c:txPr>
          <a:bodyPr rot="-5400000" vert="horz"/>
          <a:lstStyle/>
          <a:p>
            <a:pPr>
              <a:defRPr sz="1200" b="0" i="0" u="none" strike="noStrike" baseline="0">
                <a:solidFill>
                  <a:sysClr val="windowText" lastClr="000000"/>
                </a:solidFill>
                <a:latin typeface="Arial"/>
                <a:ea typeface="Arial"/>
                <a:cs typeface="Arial"/>
              </a:defRPr>
            </a:pPr>
            <a:endParaRPr lang="en-US"/>
          </a:p>
        </c:txPr>
        <c:crossAx val="174559232"/>
        <c:crossesAt val="0.1"/>
        <c:auto val="1"/>
        <c:lblAlgn val="ctr"/>
        <c:lblOffset val="100"/>
        <c:tickLblSkip val="2"/>
        <c:tickMarkSkip val="1"/>
        <c:noMultiLvlLbl val="0"/>
      </c:catAx>
      <c:valAx>
        <c:axId val="174559232"/>
        <c:scaling>
          <c:logBase val="10"/>
          <c:orientation val="minMax"/>
        </c:scaling>
        <c:delete val="0"/>
        <c:axPos val="l"/>
        <c:title>
          <c:tx>
            <c:rich>
              <a:bodyPr/>
              <a:lstStyle/>
              <a:p>
                <a:pPr>
                  <a:defRPr sz="1200" b="1" i="0" u="none" strike="noStrike" baseline="0">
                    <a:solidFill>
                      <a:sysClr val="windowText" lastClr="000000"/>
                    </a:solidFill>
                    <a:latin typeface="Arial"/>
                    <a:ea typeface="Arial"/>
                    <a:cs typeface="Arial"/>
                  </a:defRPr>
                </a:pPr>
                <a:r>
                  <a:rPr lang="en-CA" sz="1200">
                    <a:solidFill>
                      <a:sysClr val="windowText" lastClr="000000"/>
                    </a:solidFill>
                  </a:rPr>
                  <a:t>Biomass Index (kilotonnes)</a:t>
                </a:r>
              </a:p>
            </c:rich>
          </c:tx>
          <c:layout>
            <c:manualLayout>
              <c:xMode val="edge"/>
              <c:yMode val="edge"/>
              <c:x val="1.3013325257419741E-2"/>
              <c:y val="0.20553989317768845"/>
            </c:manualLayout>
          </c:layout>
          <c:overlay val="0"/>
          <c:spPr>
            <a:noFill/>
            <a:ln w="25400">
              <a:noFill/>
            </a:ln>
          </c:spPr>
        </c:title>
        <c:numFmt formatCode="0" sourceLinked="0"/>
        <c:majorTickMark val="out"/>
        <c:minorTickMark val="none"/>
        <c:tickLblPos val="nextTo"/>
        <c:spPr>
          <a:ln w="3175">
            <a:solidFill>
              <a:schemeClr val="tx1"/>
            </a:solidFill>
            <a:prstDash val="solid"/>
          </a:ln>
        </c:spPr>
        <c:txPr>
          <a:bodyPr rot="0" vert="horz"/>
          <a:lstStyle/>
          <a:p>
            <a:pPr>
              <a:defRPr sz="1200" b="0" i="0" u="none" strike="noStrike" baseline="0">
                <a:solidFill>
                  <a:sysClr val="windowText" lastClr="000000"/>
                </a:solidFill>
                <a:latin typeface="Arial"/>
                <a:ea typeface="Arial"/>
                <a:cs typeface="Arial"/>
              </a:defRPr>
            </a:pPr>
            <a:endParaRPr lang="en-US"/>
          </a:p>
        </c:txPr>
        <c:crossAx val="173832064"/>
        <c:crosses val="autoZero"/>
        <c:crossBetween val="between"/>
      </c:valAx>
      <c:spPr>
        <a:noFill/>
        <a:ln w="25400">
          <a:noFill/>
        </a:ln>
      </c:spPr>
    </c:plotArea>
    <c:plotVisOnly val="1"/>
    <c:dispBlanksAs val="gap"/>
    <c:showDLblsOverMax val="0"/>
  </c:chart>
  <c:spPr>
    <a:noFill/>
    <a:ln w="9525">
      <a:noFill/>
    </a:ln>
  </c:spPr>
  <c:txPr>
    <a:bodyPr/>
    <a:lstStyle/>
    <a:p>
      <a:pPr>
        <a:defRPr sz="2100" b="0" i="0" u="none" strike="noStrike" baseline="0">
          <a:solidFill>
            <a:srgbClr val="000000"/>
          </a:solidFill>
          <a:latin typeface="Arial"/>
          <a:ea typeface="Arial"/>
          <a:cs typeface="Arial"/>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937A58-44CB-44DE-8786-4BEB84FDB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1785</TotalTime>
  <Pages>33</Pages>
  <Words>12204</Words>
  <Characters>69567</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81608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Buren</dc:creator>
  <cp:lastModifiedBy>Regular, Paul</cp:lastModifiedBy>
  <cp:revision>15</cp:revision>
  <cp:lastPrinted>2018-02-02T17:45:00Z</cp:lastPrinted>
  <dcterms:created xsi:type="dcterms:W3CDTF">2018-02-09T21:20:00Z</dcterms:created>
  <dcterms:modified xsi:type="dcterms:W3CDTF">2018-02-25T18:22:00Z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0298bd8d-5696-3e58-b25e-d6c3f39da2c6</vt:lpwstr>
  </property>
  <property fmtid="{D5CDD505-2E9C-101B-9397-08002B2CF9AE}" pid="24" name="Mendeley Citation Style_1">
    <vt:lpwstr>http://www.zotero.org/styles/apa</vt:lpwstr>
  </property>
</Properties>
</file>