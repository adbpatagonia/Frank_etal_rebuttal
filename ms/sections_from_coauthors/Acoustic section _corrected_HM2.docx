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79A5" w:rsidRPr="00B80B3A" w:rsidRDefault="007E79A5" w:rsidP="00DD534F">
      <w:pPr>
        <w:rPr>
          <w:rStyle w:val="fontstyle01"/>
          <w:rFonts w:asciiTheme="minorHAnsi" w:hAnsiTheme="minorHAnsi"/>
          <w:b/>
          <w:i/>
          <w:sz w:val="28"/>
          <w:szCs w:val="28"/>
          <w:u w:val="single"/>
        </w:rPr>
      </w:pPr>
      <w:r w:rsidRPr="00B80B3A">
        <w:rPr>
          <w:rStyle w:val="fontstyle01"/>
          <w:rFonts w:asciiTheme="minorHAnsi" w:hAnsiTheme="minorHAnsi"/>
          <w:b/>
          <w:i/>
          <w:sz w:val="28"/>
          <w:szCs w:val="28"/>
          <w:u w:val="single"/>
        </w:rPr>
        <w:t>Spring and fall acoustics surveys</w:t>
      </w:r>
    </w:p>
    <w:p w:rsidR="00D4127C" w:rsidRDefault="00806EF0">
      <w:pPr>
        <w:rPr>
          <w:rStyle w:val="fontstyle01"/>
          <w:rFonts w:asciiTheme="minorHAnsi" w:hAnsiTheme="minorHAnsi"/>
          <w:sz w:val="28"/>
          <w:szCs w:val="28"/>
        </w:rPr>
      </w:pPr>
      <w:r>
        <w:rPr>
          <w:rStyle w:val="fontstyle01"/>
          <w:rFonts w:asciiTheme="minorHAnsi" w:hAnsiTheme="minorHAnsi"/>
          <w:sz w:val="28"/>
          <w:szCs w:val="28"/>
        </w:rPr>
        <w:t>In the NL region, the capelin stock has been surveyed using acoustic methods since the 1980s</w:t>
      </w:r>
      <w:r w:rsidR="00D4127C">
        <w:rPr>
          <w:rStyle w:val="fontstyle01"/>
          <w:rFonts w:asciiTheme="minorHAnsi" w:hAnsiTheme="minorHAnsi"/>
          <w:sz w:val="28"/>
          <w:szCs w:val="28"/>
        </w:rPr>
        <w:t xml:space="preserve"> </w:t>
      </w:r>
      <w:r w:rsidR="00FB735E">
        <w:rPr>
          <w:rStyle w:val="fontstyle01"/>
          <w:rFonts w:asciiTheme="minorHAnsi" w:hAnsiTheme="minorHAnsi"/>
          <w:sz w:val="28"/>
          <w:szCs w:val="28"/>
        </w:rPr>
        <w:t>[</w:t>
      </w:r>
      <w:r w:rsidR="00D4127C">
        <w:rPr>
          <w:rStyle w:val="fontstyle01"/>
          <w:rFonts w:asciiTheme="minorHAnsi" w:hAnsiTheme="minorHAnsi"/>
          <w:sz w:val="28"/>
          <w:szCs w:val="28"/>
        </w:rPr>
        <w:t xml:space="preserve">see Mowbray </w:t>
      </w:r>
      <w:r w:rsidR="00FB735E">
        <w:rPr>
          <w:rStyle w:val="fontstyle01"/>
          <w:rFonts w:asciiTheme="minorHAnsi" w:hAnsiTheme="minorHAnsi"/>
          <w:sz w:val="28"/>
          <w:szCs w:val="28"/>
        </w:rPr>
        <w:t>(</w:t>
      </w:r>
      <w:r w:rsidR="00D4127C">
        <w:rPr>
          <w:rStyle w:val="fontstyle01"/>
          <w:rFonts w:asciiTheme="minorHAnsi" w:hAnsiTheme="minorHAnsi"/>
          <w:sz w:val="28"/>
          <w:szCs w:val="28"/>
        </w:rPr>
        <w:t>2014</w:t>
      </w:r>
      <w:r w:rsidR="00FB735E">
        <w:rPr>
          <w:rStyle w:val="fontstyle01"/>
          <w:rFonts w:asciiTheme="minorHAnsi" w:hAnsiTheme="minorHAnsi"/>
          <w:sz w:val="28"/>
          <w:szCs w:val="28"/>
        </w:rPr>
        <w:t>)</w:t>
      </w:r>
      <w:r w:rsidR="00D4127C">
        <w:rPr>
          <w:rStyle w:val="fontstyle01"/>
          <w:rFonts w:asciiTheme="minorHAnsi" w:hAnsiTheme="minorHAnsi"/>
          <w:sz w:val="28"/>
          <w:szCs w:val="28"/>
        </w:rPr>
        <w:t xml:space="preserve"> for more details</w:t>
      </w:r>
      <w:r w:rsidR="00FB735E">
        <w:rPr>
          <w:rStyle w:val="fontstyle01"/>
          <w:rFonts w:asciiTheme="minorHAnsi" w:hAnsiTheme="minorHAnsi"/>
          <w:sz w:val="28"/>
          <w:szCs w:val="28"/>
        </w:rPr>
        <w:t>]</w:t>
      </w:r>
      <w:r>
        <w:rPr>
          <w:rStyle w:val="fontstyle01"/>
          <w:rFonts w:asciiTheme="minorHAnsi" w:hAnsiTheme="minorHAnsi"/>
          <w:sz w:val="28"/>
          <w:szCs w:val="28"/>
        </w:rPr>
        <w:t xml:space="preserve">. </w:t>
      </w:r>
      <w:r w:rsidR="009739AC">
        <w:rPr>
          <w:rStyle w:val="fontstyle01"/>
          <w:rFonts w:asciiTheme="minorHAnsi" w:hAnsiTheme="minorHAnsi"/>
          <w:sz w:val="28"/>
          <w:szCs w:val="28"/>
        </w:rPr>
        <w:t xml:space="preserve">From 1982 to 1993 </w:t>
      </w:r>
      <w:r w:rsidR="002965F3">
        <w:rPr>
          <w:rStyle w:val="fontstyle01"/>
          <w:rFonts w:asciiTheme="minorHAnsi" w:hAnsiTheme="minorHAnsi"/>
          <w:sz w:val="28"/>
          <w:szCs w:val="28"/>
        </w:rPr>
        <w:t xml:space="preserve">there were two acoustic surveys annually that </w:t>
      </w:r>
      <w:r w:rsidR="009739AC">
        <w:rPr>
          <w:rStyle w:val="fontstyle01"/>
          <w:rFonts w:asciiTheme="minorHAnsi" w:hAnsiTheme="minorHAnsi"/>
          <w:sz w:val="28"/>
          <w:szCs w:val="28"/>
        </w:rPr>
        <w:t xml:space="preserve">initially </w:t>
      </w:r>
      <w:r w:rsidR="002965F3">
        <w:rPr>
          <w:rStyle w:val="fontstyle01"/>
          <w:rFonts w:asciiTheme="minorHAnsi" w:hAnsiTheme="minorHAnsi"/>
          <w:sz w:val="28"/>
          <w:szCs w:val="28"/>
        </w:rPr>
        <w:t xml:space="preserve">targeted </w:t>
      </w:r>
      <w:r w:rsidR="000751D7">
        <w:rPr>
          <w:rStyle w:val="fontstyle01"/>
          <w:rFonts w:asciiTheme="minorHAnsi" w:hAnsiTheme="minorHAnsi"/>
          <w:sz w:val="28"/>
          <w:szCs w:val="28"/>
        </w:rPr>
        <w:t>what was thought to be two separate stocks (Div. 2J3K and Div. 3L) (Campbell and Winters 1973); however, meristic (</w:t>
      </w:r>
      <w:proofErr w:type="spellStart"/>
      <w:r w:rsidR="000751D7">
        <w:rPr>
          <w:rStyle w:val="fontstyle01"/>
          <w:rFonts w:asciiTheme="minorHAnsi" w:hAnsiTheme="minorHAnsi"/>
          <w:sz w:val="28"/>
          <w:szCs w:val="28"/>
        </w:rPr>
        <w:t>Misra</w:t>
      </w:r>
      <w:proofErr w:type="spellEnd"/>
      <w:r w:rsidR="000751D7">
        <w:rPr>
          <w:rStyle w:val="fontstyle01"/>
          <w:rFonts w:asciiTheme="minorHAnsi" w:hAnsiTheme="minorHAnsi"/>
          <w:sz w:val="28"/>
          <w:szCs w:val="28"/>
        </w:rPr>
        <w:t xml:space="preserve"> and </w:t>
      </w:r>
      <w:proofErr w:type="spellStart"/>
      <w:r w:rsidR="000751D7">
        <w:rPr>
          <w:rStyle w:val="fontstyle01"/>
          <w:rFonts w:asciiTheme="minorHAnsi" w:hAnsiTheme="minorHAnsi"/>
          <w:sz w:val="28"/>
          <w:szCs w:val="28"/>
        </w:rPr>
        <w:t>Carscadden</w:t>
      </w:r>
      <w:proofErr w:type="spellEnd"/>
      <w:r w:rsidR="000751D7">
        <w:rPr>
          <w:rStyle w:val="fontstyle01"/>
          <w:rFonts w:asciiTheme="minorHAnsi" w:hAnsiTheme="minorHAnsi"/>
          <w:sz w:val="28"/>
          <w:szCs w:val="28"/>
        </w:rPr>
        <w:t xml:space="preserve"> 1984) and tagging studies (Nakashima 1992) </w:t>
      </w:r>
      <w:r w:rsidR="00144E39">
        <w:rPr>
          <w:rStyle w:val="fontstyle01"/>
          <w:rFonts w:asciiTheme="minorHAnsi" w:hAnsiTheme="minorHAnsi"/>
          <w:sz w:val="28"/>
          <w:szCs w:val="28"/>
        </w:rPr>
        <w:t xml:space="preserve">supported </w:t>
      </w:r>
      <w:r w:rsidR="000751D7">
        <w:rPr>
          <w:rStyle w:val="fontstyle01"/>
          <w:rFonts w:asciiTheme="minorHAnsi" w:hAnsiTheme="minorHAnsi"/>
          <w:sz w:val="28"/>
          <w:szCs w:val="28"/>
        </w:rPr>
        <w:t xml:space="preserve">one single stock unit in NAFO Div. 2J3KL. </w:t>
      </w:r>
      <w:r w:rsidR="009739AC">
        <w:rPr>
          <w:rStyle w:val="fontstyle01"/>
          <w:rFonts w:asciiTheme="minorHAnsi" w:hAnsiTheme="minorHAnsi"/>
          <w:sz w:val="28"/>
          <w:szCs w:val="28"/>
        </w:rPr>
        <w:t xml:space="preserve">Following the </w:t>
      </w:r>
      <w:r w:rsidR="002B4CEE">
        <w:rPr>
          <w:rStyle w:val="fontstyle01"/>
          <w:rFonts w:asciiTheme="minorHAnsi" w:hAnsiTheme="minorHAnsi"/>
          <w:sz w:val="28"/>
          <w:szCs w:val="28"/>
        </w:rPr>
        <w:t xml:space="preserve">change in stock </w:t>
      </w:r>
      <w:r w:rsidR="009739AC">
        <w:rPr>
          <w:rStyle w:val="fontstyle01"/>
          <w:rFonts w:asciiTheme="minorHAnsi" w:hAnsiTheme="minorHAnsi"/>
          <w:sz w:val="28"/>
          <w:szCs w:val="28"/>
        </w:rPr>
        <w:t>defin</w:t>
      </w:r>
      <w:r w:rsidR="002B4CEE">
        <w:rPr>
          <w:rStyle w:val="fontstyle01"/>
          <w:rFonts w:asciiTheme="minorHAnsi" w:hAnsiTheme="minorHAnsi"/>
          <w:sz w:val="28"/>
          <w:szCs w:val="28"/>
        </w:rPr>
        <w:t>ition</w:t>
      </w:r>
      <w:r w:rsidR="009739AC">
        <w:rPr>
          <w:rStyle w:val="fontstyle01"/>
          <w:rFonts w:asciiTheme="minorHAnsi" w:hAnsiTheme="minorHAnsi"/>
          <w:sz w:val="28"/>
          <w:szCs w:val="28"/>
        </w:rPr>
        <w:t xml:space="preserve">, the two acoustic surveys targeted different life stages of the stock. </w:t>
      </w:r>
      <w:r w:rsidR="00DD534F">
        <w:rPr>
          <w:rStyle w:val="fontstyle01"/>
          <w:rFonts w:asciiTheme="minorHAnsi" w:hAnsiTheme="minorHAnsi"/>
          <w:sz w:val="28"/>
          <w:szCs w:val="28"/>
        </w:rPr>
        <w:t xml:space="preserve">Spring acoustic surveys </w:t>
      </w:r>
      <w:r w:rsidR="002965F3">
        <w:rPr>
          <w:rStyle w:val="fontstyle01"/>
          <w:rFonts w:asciiTheme="minorHAnsi" w:hAnsiTheme="minorHAnsi"/>
          <w:sz w:val="28"/>
          <w:szCs w:val="28"/>
        </w:rPr>
        <w:t xml:space="preserve">in May targeted the immature portion of the stock in NAFO Div. 3L. This survey provided an abundance estimate of immature capelin that will be recruiting into the fishery the following year. </w:t>
      </w:r>
      <w:r w:rsidR="009739AC">
        <w:rPr>
          <w:rStyle w:val="fontstyle01"/>
          <w:rFonts w:asciiTheme="minorHAnsi" w:hAnsiTheme="minorHAnsi"/>
          <w:sz w:val="28"/>
          <w:szCs w:val="28"/>
        </w:rPr>
        <w:t>The</w:t>
      </w:r>
      <w:r w:rsidR="000C0415">
        <w:rPr>
          <w:rStyle w:val="fontstyle01"/>
          <w:rFonts w:asciiTheme="minorHAnsi" w:hAnsiTheme="minorHAnsi"/>
          <w:sz w:val="28"/>
          <w:szCs w:val="28"/>
        </w:rPr>
        <w:t xml:space="preserve"> second acoustic survey was conducted in October in NAFO Div. 2J3K that </w:t>
      </w:r>
      <w:r w:rsidR="002965F3">
        <w:rPr>
          <w:rStyle w:val="fontstyle01"/>
          <w:rFonts w:asciiTheme="minorHAnsi" w:hAnsiTheme="minorHAnsi"/>
          <w:sz w:val="28"/>
          <w:szCs w:val="28"/>
        </w:rPr>
        <w:t>targeted the maturing portion of the stock</w:t>
      </w:r>
      <w:r w:rsidR="000C0415">
        <w:rPr>
          <w:rStyle w:val="fontstyle01"/>
          <w:rFonts w:asciiTheme="minorHAnsi" w:hAnsiTheme="minorHAnsi"/>
          <w:sz w:val="28"/>
          <w:szCs w:val="28"/>
        </w:rPr>
        <w:t xml:space="preserve"> to provide </w:t>
      </w:r>
      <w:r w:rsidR="00D4127C">
        <w:rPr>
          <w:rStyle w:val="fontstyle01"/>
          <w:rFonts w:asciiTheme="minorHAnsi" w:hAnsiTheme="minorHAnsi"/>
          <w:sz w:val="28"/>
          <w:szCs w:val="28"/>
        </w:rPr>
        <w:t>a revised</w:t>
      </w:r>
      <w:r w:rsidR="000C0415">
        <w:rPr>
          <w:rStyle w:val="fontstyle01"/>
          <w:rFonts w:asciiTheme="minorHAnsi" w:hAnsiTheme="minorHAnsi"/>
          <w:sz w:val="28"/>
          <w:szCs w:val="28"/>
        </w:rPr>
        <w:t xml:space="preserve"> estimate of the size and number of maturing fish recruiting to the fishery the following year</w:t>
      </w:r>
      <w:r w:rsidR="00D4127C">
        <w:rPr>
          <w:rStyle w:val="fontstyle01"/>
          <w:rFonts w:asciiTheme="minorHAnsi" w:hAnsiTheme="minorHAnsi"/>
          <w:sz w:val="28"/>
          <w:szCs w:val="28"/>
        </w:rPr>
        <w:t>. T</w:t>
      </w:r>
      <w:r w:rsidR="0090143D">
        <w:rPr>
          <w:rStyle w:val="fontstyle01"/>
          <w:rFonts w:asciiTheme="minorHAnsi" w:hAnsiTheme="minorHAnsi"/>
          <w:sz w:val="28"/>
          <w:szCs w:val="28"/>
        </w:rPr>
        <w:t xml:space="preserve">he dramatic decline in the </w:t>
      </w:r>
      <w:r w:rsidR="00A37908">
        <w:rPr>
          <w:rStyle w:val="fontstyle01"/>
          <w:rFonts w:asciiTheme="minorHAnsi" w:hAnsiTheme="minorHAnsi"/>
          <w:sz w:val="28"/>
          <w:szCs w:val="28"/>
        </w:rPr>
        <w:t xml:space="preserve">spring </w:t>
      </w:r>
      <w:r w:rsidR="0090143D">
        <w:rPr>
          <w:rStyle w:val="fontstyle01"/>
          <w:rFonts w:asciiTheme="minorHAnsi" w:hAnsiTheme="minorHAnsi"/>
          <w:sz w:val="28"/>
          <w:szCs w:val="28"/>
        </w:rPr>
        <w:t>acoustic estimate in 1991</w:t>
      </w:r>
      <w:r w:rsidR="00D4127C">
        <w:rPr>
          <w:rStyle w:val="fontstyle01"/>
          <w:rFonts w:asciiTheme="minorHAnsi" w:hAnsiTheme="minorHAnsi"/>
          <w:sz w:val="28"/>
          <w:szCs w:val="28"/>
        </w:rPr>
        <w:t>, which was not reflected in the inshore indices (</w:t>
      </w:r>
      <w:proofErr w:type="spellStart"/>
      <w:r w:rsidR="0006739D" w:rsidRPr="0006739D">
        <w:rPr>
          <w:rStyle w:val="fontstyle01"/>
          <w:rFonts w:asciiTheme="minorHAnsi" w:hAnsiTheme="minorHAnsi"/>
          <w:sz w:val="28"/>
          <w:szCs w:val="28"/>
        </w:rPr>
        <w:t>Carscadden</w:t>
      </w:r>
      <w:proofErr w:type="spellEnd"/>
      <w:r w:rsidR="0006739D" w:rsidRPr="0006739D">
        <w:rPr>
          <w:rStyle w:val="fontstyle01"/>
          <w:rFonts w:asciiTheme="minorHAnsi" w:hAnsiTheme="minorHAnsi"/>
          <w:sz w:val="28"/>
          <w:szCs w:val="28"/>
        </w:rPr>
        <w:t xml:space="preserve"> and Nakashima, 1997</w:t>
      </w:r>
      <w:r w:rsidR="00D4127C">
        <w:rPr>
          <w:rStyle w:val="fontstyle01"/>
          <w:rFonts w:asciiTheme="minorHAnsi" w:hAnsiTheme="minorHAnsi"/>
          <w:sz w:val="28"/>
          <w:szCs w:val="28"/>
        </w:rPr>
        <w:t>),</w:t>
      </w:r>
      <w:r w:rsidR="0090143D">
        <w:rPr>
          <w:rStyle w:val="fontstyle01"/>
          <w:rFonts w:asciiTheme="minorHAnsi" w:hAnsiTheme="minorHAnsi"/>
          <w:sz w:val="28"/>
          <w:szCs w:val="28"/>
        </w:rPr>
        <w:t xml:space="preserve"> </w:t>
      </w:r>
      <w:r w:rsidR="00D4127C">
        <w:rPr>
          <w:rStyle w:val="fontstyle01"/>
          <w:rFonts w:asciiTheme="minorHAnsi" w:hAnsiTheme="minorHAnsi"/>
          <w:sz w:val="28"/>
          <w:szCs w:val="28"/>
        </w:rPr>
        <w:t>instigated</w:t>
      </w:r>
      <w:r w:rsidR="00A37908">
        <w:rPr>
          <w:rStyle w:val="fontstyle01"/>
          <w:rFonts w:asciiTheme="minorHAnsi" w:hAnsiTheme="minorHAnsi"/>
          <w:sz w:val="28"/>
          <w:szCs w:val="28"/>
        </w:rPr>
        <w:t xml:space="preserve"> </w:t>
      </w:r>
      <w:r w:rsidR="0090143D">
        <w:rPr>
          <w:rStyle w:val="fontstyle01"/>
          <w:rFonts w:asciiTheme="minorHAnsi" w:hAnsiTheme="minorHAnsi"/>
          <w:sz w:val="28"/>
          <w:szCs w:val="28"/>
        </w:rPr>
        <w:t xml:space="preserve">dropping the spring survey in favour of an expanded fall survey (NAFO Div. 2J3KL) in 1993-1994. </w:t>
      </w:r>
      <w:r w:rsidR="00D4127C">
        <w:rPr>
          <w:rStyle w:val="fontstyle01"/>
          <w:rFonts w:asciiTheme="minorHAnsi" w:hAnsiTheme="minorHAnsi"/>
          <w:sz w:val="28"/>
          <w:szCs w:val="28"/>
        </w:rPr>
        <w:t xml:space="preserve">However, this expanded fall acoustic survey did not </w:t>
      </w:r>
      <w:r w:rsidR="00A37908">
        <w:rPr>
          <w:rStyle w:val="fontstyle01"/>
          <w:rFonts w:asciiTheme="minorHAnsi" w:hAnsiTheme="minorHAnsi"/>
          <w:sz w:val="28"/>
          <w:szCs w:val="28"/>
        </w:rPr>
        <w:t>find the ‘missing’ capelin biomass</w:t>
      </w:r>
      <w:r w:rsidR="0064374F">
        <w:rPr>
          <w:rStyle w:val="fontstyle01"/>
          <w:rFonts w:asciiTheme="minorHAnsi" w:hAnsiTheme="minorHAnsi"/>
          <w:sz w:val="28"/>
          <w:szCs w:val="28"/>
        </w:rPr>
        <w:t xml:space="preserve"> and reconcile </w:t>
      </w:r>
      <w:r w:rsidR="00D4127C">
        <w:rPr>
          <w:rStyle w:val="fontstyle01"/>
          <w:rFonts w:asciiTheme="minorHAnsi" w:hAnsiTheme="minorHAnsi"/>
          <w:sz w:val="28"/>
          <w:szCs w:val="28"/>
        </w:rPr>
        <w:t xml:space="preserve">the inshore and offshore indices. The fall survey was </w:t>
      </w:r>
      <w:r w:rsidR="008E10F0">
        <w:rPr>
          <w:rStyle w:val="fontstyle01"/>
          <w:rFonts w:asciiTheme="minorHAnsi" w:hAnsiTheme="minorHAnsi"/>
          <w:sz w:val="28"/>
          <w:szCs w:val="28"/>
        </w:rPr>
        <w:t xml:space="preserve">subsequently </w:t>
      </w:r>
      <w:r w:rsidR="00D4127C">
        <w:rPr>
          <w:rStyle w:val="fontstyle01"/>
          <w:rFonts w:asciiTheme="minorHAnsi" w:hAnsiTheme="minorHAnsi"/>
          <w:sz w:val="28"/>
          <w:szCs w:val="28"/>
        </w:rPr>
        <w:t>cancelled and the spring acoustic survey in NAFO Div. 3L has been conducted</w:t>
      </w:r>
      <w:r w:rsidR="00144E39">
        <w:rPr>
          <w:rStyle w:val="fontstyle01"/>
          <w:rFonts w:asciiTheme="minorHAnsi" w:hAnsiTheme="minorHAnsi"/>
          <w:sz w:val="28"/>
          <w:szCs w:val="28"/>
        </w:rPr>
        <w:t xml:space="preserve"> annually</w:t>
      </w:r>
      <w:r w:rsidR="00D4127C">
        <w:rPr>
          <w:rStyle w:val="fontstyle01"/>
          <w:rFonts w:asciiTheme="minorHAnsi" w:hAnsiTheme="minorHAnsi"/>
          <w:sz w:val="28"/>
          <w:szCs w:val="28"/>
        </w:rPr>
        <w:t xml:space="preserve"> since 1996</w:t>
      </w:r>
      <w:r w:rsidR="00144E39">
        <w:rPr>
          <w:rStyle w:val="fontstyle01"/>
          <w:rFonts w:asciiTheme="minorHAnsi" w:hAnsiTheme="minorHAnsi"/>
          <w:sz w:val="28"/>
          <w:szCs w:val="28"/>
        </w:rPr>
        <w:t xml:space="preserve"> (except in </w:t>
      </w:r>
      <w:r w:rsidR="00B460EA">
        <w:rPr>
          <w:rStyle w:val="fontstyle01"/>
          <w:rFonts w:asciiTheme="minorHAnsi" w:hAnsiTheme="minorHAnsi"/>
          <w:sz w:val="28"/>
          <w:szCs w:val="28"/>
        </w:rPr>
        <w:t xml:space="preserve">1997, 1998, </w:t>
      </w:r>
      <w:bookmarkStart w:id="0" w:name="_GoBack"/>
      <w:bookmarkEnd w:id="0"/>
      <w:r w:rsidR="00144E39">
        <w:rPr>
          <w:rStyle w:val="fontstyle01"/>
          <w:rFonts w:asciiTheme="minorHAnsi" w:hAnsiTheme="minorHAnsi"/>
          <w:sz w:val="28"/>
          <w:szCs w:val="28"/>
        </w:rPr>
        <w:t>2006 and 2016)</w:t>
      </w:r>
      <w:r w:rsidR="00D4127C">
        <w:rPr>
          <w:rStyle w:val="fontstyle01"/>
          <w:rFonts w:asciiTheme="minorHAnsi" w:hAnsiTheme="minorHAnsi"/>
          <w:sz w:val="28"/>
          <w:szCs w:val="28"/>
        </w:rPr>
        <w:t>.</w:t>
      </w:r>
    </w:p>
    <w:p w:rsidR="007A059B" w:rsidRDefault="00DD534F">
      <w:pPr>
        <w:rPr>
          <w:rStyle w:val="fontstyle01"/>
          <w:rFonts w:asciiTheme="minorHAnsi" w:hAnsiTheme="minorHAnsi"/>
          <w:sz w:val="28"/>
          <w:szCs w:val="28"/>
        </w:rPr>
      </w:pPr>
      <w:r>
        <w:rPr>
          <w:rStyle w:val="fontstyle01"/>
          <w:rFonts w:asciiTheme="minorHAnsi" w:hAnsiTheme="minorHAnsi"/>
          <w:sz w:val="28"/>
          <w:szCs w:val="28"/>
        </w:rPr>
        <w:t xml:space="preserve">The </w:t>
      </w:r>
      <w:r w:rsidR="003D2A1E">
        <w:rPr>
          <w:rStyle w:val="fontstyle01"/>
          <w:rFonts w:asciiTheme="minorHAnsi" w:hAnsiTheme="minorHAnsi"/>
          <w:sz w:val="28"/>
          <w:szCs w:val="28"/>
        </w:rPr>
        <w:t xml:space="preserve">acoustic </w:t>
      </w:r>
      <w:r>
        <w:rPr>
          <w:rStyle w:val="fontstyle01"/>
          <w:rFonts w:asciiTheme="minorHAnsi" w:hAnsiTheme="minorHAnsi"/>
          <w:sz w:val="28"/>
          <w:szCs w:val="28"/>
        </w:rPr>
        <w:t xml:space="preserve">survey design </w:t>
      </w:r>
      <w:r w:rsidR="00E7559E">
        <w:rPr>
          <w:rStyle w:val="fontstyle01"/>
          <w:rFonts w:asciiTheme="minorHAnsi" w:hAnsiTheme="minorHAnsi"/>
          <w:sz w:val="28"/>
          <w:szCs w:val="28"/>
        </w:rPr>
        <w:t>and implementation ha</w:t>
      </w:r>
      <w:r w:rsidR="003D2A1E">
        <w:rPr>
          <w:rStyle w:val="fontstyle01"/>
          <w:rFonts w:asciiTheme="minorHAnsi" w:hAnsiTheme="minorHAnsi"/>
          <w:sz w:val="28"/>
          <w:szCs w:val="28"/>
        </w:rPr>
        <w:t>s</w:t>
      </w:r>
      <w:r w:rsidR="00E7559E">
        <w:rPr>
          <w:rStyle w:val="fontstyle01"/>
          <w:rFonts w:asciiTheme="minorHAnsi" w:hAnsiTheme="minorHAnsi"/>
          <w:sz w:val="28"/>
          <w:szCs w:val="28"/>
        </w:rPr>
        <w:t xml:space="preserve"> changed significantly </w:t>
      </w:r>
      <w:r>
        <w:rPr>
          <w:rStyle w:val="fontstyle01"/>
          <w:rFonts w:asciiTheme="minorHAnsi" w:hAnsiTheme="minorHAnsi"/>
          <w:sz w:val="28"/>
          <w:szCs w:val="28"/>
        </w:rPr>
        <w:t>over time</w:t>
      </w:r>
      <w:r w:rsidR="00E7559E">
        <w:rPr>
          <w:rStyle w:val="fontstyle01"/>
          <w:rFonts w:asciiTheme="minorHAnsi" w:hAnsiTheme="minorHAnsi"/>
          <w:sz w:val="28"/>
          <w:szCs w:val="28"/>
        </w:rPr>
        <w:t xml:space="preserve"> and a more detailed description of the acoustic survey program is provided in Mowbray (2014)</w:t>
      </w:r>
      <w:r>
        <w:rPr>
          <w:rStyle w:val="fontstyle01"/>
          <w:rFonts w:asciiTheme="minorHAnsi" w:hAnsiTheme="minorHAnsi"/>
          <w:sz w:val="28"/>
          <w:szCs w:val="28"/>
        </w:rPr>
        <w:t xml:space="preserve">. The current </w:t>
      </w:r>
      <w:r w:rsidR="003D2A1E">
        <w:rPr>
          <w:rStyle w:val="fontstyle01"/>
          <w:rFonts w:asciiTheme="minorHAnsi" w:hAnsiTheme="minorHAnsi"/>
          <w:sz w:val="28"/>
          <w:szCs w:val="28"/>
        </w:rPr>
        <w:t>spring acoustic survey</w:t>
      </w:r>
      <w:r>
        <w:rPr>
          <w:rStyle w:val="fontstyle01"/>
          <w:rFonts w:asciiTheme="minorHAnsi" w:hAnsiTheme="minorHAnsi"/>
          <w:sz w:val="28"/>
          <w:szCs w:val="28"/>
        </w:rPr>
        <w:t xml:space="preserve"> consists o</w:t>
      </w:r>
      <w:r w:rsidR="00E9077D">
        <w:rPr>
          <w:rStyle w:val="fontstyle01"/>
          <w:rFonts w:asciiTheme="minorHAnsi" w:hAnsiTheme="minorHAnsi"/>
          <w:sz w:val="28"/>
          <w:szCs w:val="28"/>
        </w:rPr>
        <w:t xml:space="preserve">f a series of equidistant </w:t>
      </w:r>
      <w:r>
        <w:rPr>
          <w:rStyle w:val="fontstyle01"/>
          <w:rFonts w:asciiTheme="minorHAnsi" w:hAnsiTheme="minorHAnsi"/>
          <w:sz w:val="28"/>
          <w:szCs w:val="28"/>
        </w:rPr>
        <w:t xml:space="preserve">parallel transect lines </w:t>
      </w:r>
      <w:r w:rsidR="00E9077D">
        <w:rPr>
          <w:rStyle w:val="fontstyle01"/>
          <w:rFonts w:asciiTheme="minorHAnsi" w:hAnsiTheme="minorHAnsi"/>
          <w:sz w:val="28"/>
          <w:szCs w:val="28"/>
        </w:rPr>
        <w:t xml:space="preserve">every 15 to 30 nautical miles </w:t>
      </w:r>
      <w:r>
        <w:rPr>
          <w:rStyle w:val="fontstyle01"/>
          <w:rFonts w:asciiTheme="minorHAnsi" w:hAnsiTheme="minorHAnsi"/>
          <w:sz w:val="28"/>
          <w:szCs w:val="28"/>
        </w:rPr>
        <w:t>with survey effort being partitioned amongst a number of strata that were classed as core (e.g.</w:t>
      </w:r>
      <w:r w:rsidR="00E9077D">
        <w:rPr>
          <w:rStyle w:val="fontstyle01"/>
          <w:rFonts w:asciiTheme="minorHAnsi" w:hAnsiTheme="minorHAnsi"/>
          <w:sz w:val="28"/>
          <w:szCs w:val="28"/>
        </w:rPr>
        <w:t>,</w:t>
      </w:r>
      <w:r>
        <w:rPr>
          <w:rStyle w:val="fontstyle01"/>
          <w:rFonts w:asciiTheme="minorHAnsi" w:hAnsiTheme="minorHAnsi"/>
          <w:sz w:val="28"/>
          <w:szCs w:val="28"/>
        </w:rPr>
        <w:t xml:space="preserve"> highest priority) or non-core (e.g.</w:t>
      </w:r>
      <w:r w:rsidR="00E9077D">
        <w:rPr>
          <w:rStyle w:val="fontstyle01"/>
          <w:rFonts w:asciiTheme="minorHAnsi" w:hAnsiTheme="minorHAnsi"/>
          <w:sz w:val="28"/>
          <w:szCs w:val="28"/>
        </w:rPr>
        <w:t>,</w:t>
      </w:r>
      <w:r w:rsidR="00705335">
        <w:rPr>
          <w:rStyle w:val="fontstyle01"/>
          <w:rFonts w:asciiTheme="minorHAnsi" w:hAnsiTheme="minorHAnsi"/>
          <w:sz w:val="28"/>
          <w:szCs w:val="28"/>
        </w:rPr>
        <w:t xml:space="preserve"> lowest priority). </w:t>
      </w:r>
      <w:r w:rsidR="00E7559E">
        <w:rPr>
          <w:rStyle w:val="fontstyle01"/>
          <w:rFonts w:asciiTheme="minorHAnsi" w:hAnsiTheme="minorHAnsi"/>
          <w:sz w:val="28"/>
          <w:szCs w:val="28"/>
        </w:rPr>
        <w:t xml:space="preserve">The position of the initial transect line is randomly determined while the positions of subsequent lines are dependent on the position of the initial line. </w:t>
      </w:r>
      <w:r>
        <w:rPr>
          <w:rStyle w:val="fontstyle01"/>
          <w:rFonts w:asciiTheme="minorHAnsi" w:hAnsiTheme="minorHAnsi"/>
          <w:sz w:val="28"/>
          <w:szCs w:val="28"/>
        </w:rPr>
        <w:t>Targeted fishing sets were conducted</w:t>
      </w:r>
      <w:r w:rsidR="00466734">
        <w:rPr>
          <w:rStyle w:val="fontstyle01"/>
          <w:rFonts w:asciiTheme="minorHAnsi" w:hAnsiTheme="minorHAnsi"/>
          <w:sz w:val="28"/>
          <w:szCs w:val="28"/>
        </w:rPr>
        <w:t xml:space="preserve"> </w:t>
      </w:r>
      <w:r>
        <w:rPr>
          <w:rStyle w:val="fontstyle01"/>
          <w:rFonts w:asciiTheme="minorHAnsi" w:hAnsiTheme="minorHAnsi"/>
          <w:sz w:val="28"/>
          <w:szCs w:val="28"/>
        </w:rPr>
        <w:t xml:space="preserve">to determine the species composition of the acoustic backscatter. Additional fishing sets were conducted periodically to confirm the absence of fish signal with </w:t>
      </w:r>
      <w:r w:rsidR="005C5D58">
        <w:rPr>
          <w:rStyle w:val="fontstyle01"/>
          <w:rFonts w:asciiTheme="minorHAnsi" w:hAnsiTheme="minorHAnsi"/>
          <w:sz w:val="28"/>
          <w:szCs w:val="28"/>
        </w:rPr>
        <w:t>at least</w:t>
      </w:r>
      <w:r>
        <w:rPr>
          <w:rStyle w:val="fontstyle01"/>
          <w:rFonts w:asciiTheme="minorHAnsi" w:hAnsiTheme="minorHAnsi"/>
          <w:sz w:val="28"/>
          <w:szCs w:val="28"/>
        </w:rPr>
        <w:t xml:space="preserve"> one </w:t>
      </w:r>
      <w:r w:rsidR="005C5D58">
        <w:rPr>
          <w:rStyle w:val="fontstyle01"/>
          <w:rFonts w:asciiTheme="minorHAnsi" w:hAnsiTheme="minorHAnsi"/>
          <w:sz w:val="28"/>
          <w:szCs w:val="28"/>
        </w:rPr>
        <w:t xml:space="preserve">fishing </w:t>
      </w:r>
      <w:r>
        <w:rPr>
          <w:rStyle w:val="fontstyle01"/>
          <w:rFonts w:asciiTheme="minorHAnsi" w:hAnsiTheme="minorHAnsi"/>
          <w:sz w:val="28"/>
          <w:szCs w:val="28"/>
        </w:rPr>
        <w:t xml:space="preserve">set conducted every 12 hour period during all surveys. Prior to </w:t>
      </w:r>
      <w:r>
        <w:rPr>
          <w:rStyle w:val="fontstyle01"/>
          <w:rFonts w:asciiTheme="minorHAnsi" w:hAnsiTheme="minorHAnsi"/>
          <w:sz w:val="28"/>
          <w:szCs w:val="28"/>
        </w:rPr>
        <w:lastRenderedPageBreak/>
        <w:t>1996, a large mid-water trawl (Diamond IX) was used to collect biological samples. Since 1996, both mid-water (IYGPT) and bottom trawls (</w:t>
      </w:r>
      <w:proofErr w:type="spellStart"/>
      <w:r>
        <w:rPr>
          <w:rStyle w:val="fontstyle01"/>
          <w:rFonts w:asciiTheme="minorHAnsi" w:hAnsiTheme="minorHAnsi"/>
          <w:sz w:val="28"/>
          <w:szCs w:val="28"/>
        </w:rPr>
        <w:t>Campelen</w:t>
      </w:r>
      <w:proofErr w:type="spellEnd"/>
      <w:r>
        <w:rPr>
          <w:rStyle w:val="fontstyle01"/>
          <w:rFonts w:asciiTheme="minorHAnsi" w:hAnsiTheme="minorHAnsi"/>
          <w:sz w:val="28"/>
          <w:szCs w:val="28"/>
        </w:rPr>
        <w:t xml:space="preserve"> 1800) have been used to coll</w:t>
      </w:r>
      <w:r w:rsidR="00705335">
        <w:rPr>
          <w:rStyle w:val="fontstyle01"/>
          <w:rFonts w:asciiTheme="minorHAnsi" w:hAnsiTheme="minorHAnsi"/>
          <w:sz w:val="28"/>
          <w:szCs w:val="28"/>
        </w:rPr>
        <w:t>ect samples. Set duration ranged</w:t>
      </w:r>
      <w:r>
        <w:rPr>
          <w:rStyle w:val="fontstyle01"/>
          <w:rFonts w:asciiTheme="minorHAnsi" w:hAnsiTheme="minorHAnsi"/>
          <w:sz w:val="28"/>
          <w:szCs w:val="28"/>
        </w:rPr>
        <w:t xml:space="preserve"> from 15 to 120 minutes depending on mode of deployment and the intensity of the backscatter to be verified. </w:t>
      </w:r>
      <w:r w:rsidR="002E130C">
        <w:rPr>
          <w:rStyle w:val="fontstyle01"/>
          <w:rFonts w:asciiTheme="minorHAnsi" w:hAnsiTheme="minorHAnsi"/>
          <w:sz w:val="28"/>
          <w:szCs w:val="28"/>
        </w:rPr>
        <w:t xml:space="preserve">Detailed sex-length stratified biological sampling of capelin, including age, length, weight, maturity, diet, is conducted annually. </w:t>
      </w:r>
    </w:p>
    <w:p w:rsidR="00B80B3A" w:rsidRPr="00B80B3A" w:rsidRDefault="00B80B3A" w:rsidP="007A059B">
      <w:pPr>
        <w:rPr>
          <w:rStyle w:val="fontstyle01"/>
          <w:rFonts w:asciiTheme="minorHAnsi" w:hAnsiTheme="minorHAnsi"/>
          <w:i/>
          <w:sz w:val="28"/>
          <w:szCs w:val="28"/>
        </w:rPr>
      </w:pPr>
      <w:proofErr w:type="spellStart"/>
      <w:r>
        <w:rPr>
          <w:rStyle w:val="fontstyle01"/>
          <w:rFonts w:asciiTheme="minorHAnsi" w:hAnsiTheme="minorHAnsi"/>
          <w:i/>
          <w:sz w:val="28"/>
          <w:szCs w:val="28"/>
        </w:rPr>
        <w:t>Spatio</w:t>
      </w:r>
      <w:proofErr w:type="spellEnd"/>
      <w:r>
        <w:rPr>
          <w:rStyle w:val="fontstyle01"/>
          <w:rFonts w:asciiTheme="minorHAnsi" w:hAnsiTheme="minorHAnsi"/>
          <w:i/>
          <w:sz w:val="28"/>
          <w:szCs w:val="28"/>
        </w:rPr>
        <w:t>-temporal mismatch post-1991</w:t>
      </w:r>
    </w:p>
    <w:p w:rsidR="0087014E" w:rsidRDefault="001356D5" w:rsidP="007A059B">
      <w:pPr>
        <w:rPr>
          <w:rStyle w:val="fontstyle01"/>
          <w:rFonts w:asciiTheme="minorHAnsi" w:hAnsiTheme="minorHAnsi"/>
          <w:sz w:val="28"/>
          <w:szCs w:val="28"/>
        </w:rPr>
      </w:pPr>
      <w:r w:rsidRPr="001356D5">
        <w:rPr>
          <w:rStyle w:val="fontstyle01"/>
          <w:rFonts w:asciiTheme="minorHAnsi" w:hAnsiTheme="minorHAnsi"/>
          <w:sz w:val="28"/>
          <w:szCs w:val="28"/>
        </w:rPr>
        <w:t xml:space="preserve">Frank et al. (2016) </w:t>
      </w:r>
      <w:r w:rsidR="008E12D3">
        <w:rPr>
          <w:rStyle w:val="fontstyle01"/>
          <w:rFonts w:asciiTheme="minorHAnsi" w:hAnsiTheme="minorHAnsi"/>
          <w:sz w:val="28"/>
          <w:szCs w:val="28"/>
        </w:rPr>
        <w:t>hypothesized</w:t>
      </w:r>
      <w:r w:rsidRPr="001356D5">
        <w:rPr>
          <w:rStyle w:val="fontstyle01"/>
          <w:rFonts w:asciiTheme="minorHAnsi" w:hAnsiTheme="minorHAnsi"/>
          <w:sz w:val="28"/>
          <w:szCs w:val="28"/>
        </w:rPr>
        <w:t xml:space="preserve"> that delays in the timing of capelin spawning </w:t>
      </w:r>
      <w:r w:rsidR="008F408A">
        <w:rPr>
          <w:rStyle w:val="fontstyle01"/>
          <w:rFonts w:asciiTheme="minorHAnsi" w:hAnsiTheme="minorHAnsi"/>
          <w:sz w:val="28"/>
          <w:szCs w:val="28"/>
        </w:rPr>
        <w:t xml:space="preserve">post-1991 </w:t>
      </w:r>
      <w:r w:rsidRPr="001356D5">
        <w:rPr>
          <w:rStyle w:val="fontstyle01"/>
          <w:rFonts w:asciiTheme="minorHAnsi" w:hAnsiTheme="minorHAnsi"/>
          <w:sz w:val="28"/>
          <w:szCs w:val="28"/>
        </w:rPr>
        <w:t>may have led to a mismatch in capelin availa</w:t>
      </w:r>
      <w:r>
        <w:rPr>
          <w:rStyle w:val="fontstyle01"/>
          <w:rFonts w:asciiTheme="minorHAnsi" w:hAnsiTheme="minorHAnsi"/>
          <w:sz w:val="28"/>
          <w:szCs w:val="28"/>
        </w:rPr>
        <w:t xml:space="preserve">bility to the acoustic survey. </w:t>
      </w:r>
      <w:r w:rsidR="00157EC5">
        <w:rPr>
          <w:rStyle w:val="fontstyle01"/>
          <w:rFonts w:asciiTheme="minorHAnsi" w:hAnsiTheme="minorHAnsi"/>
          <w:sz w:val="28"/>
          <w:szCs w:val="28"/>
        </w:rPr>
        <w:t xml:space="preserve">However, </w:t>
      </w:r>
      <w:r w:rsidR="00B81CE3">
        <w:rPr>
          <w:rStyle w:val="fontstyle01"/>
          <w:rFonts w:asciiTheme="minorHAnsi" w:hAnsiTheme="minorHAnsi"/>
          <w:sz w:val="28"/>
          <w:szCs w:val="28"/>
        </w:rPr>
        <w:t xml:space="preserve">due to the age-dependent distribution of capelin with older capelin in the north (Div. 2J3K) and immature capelin in the south (Div. 3L), </w:t>
      </w:r>
      <w:r w:rsidR="00157EC5">
        <w:rPr>
          <w:rStyle w:val="fontstyle01"/>
          <w:rFonts w:asciiTheme="minorHAnsi" w:hAnsiTheme="minorHAnsi"/>
          <w:sz w:val="28"/>
          <w:szCs w:val="28"/>
        </w:rPr>
        <w:t xml:space="preserve">the spring acoustic survey </w:t>
      </w:r>
      <w:r w:rsidR="00B81CE3">
        <w:rPr>
          <w:rStyle w:val="fontstyle01"/>
          <w:rFonts w:asciiTheme="minorHAnsi" w:hAnsiTheme="minorHAnsi"/>
          <w:sz w:val="28"/>
          <w:szCs w:val="28"/>
        </w:rPr>
        <w:t xml:space="preserve">in NAFO Div. 3L </w:t>
      </w:r>
      <w:r w:rsidR="00157EC5">
        <w:rPr>
          <w:rStyle w:val="fontstyle01"/>
          <w:rFonts w:asciiTheme="minorHAnsi" w:hAnsiTheme="minorHAnsi"/>
          <w:sz w:val="28"/>
          <w:szCs w:val="28"/>
        </w:rPr>
        <w:t xml:space="preserve">was </w:t>
      </w:r>
      <w:r w:rsidR="009907CE">
        <w:rPr>
          <w:rStyle w:val="fontstyle01"/>
          <w:rFonts w:asciiTheme="minorHAnsi" w:hAnsiTheme="minorHAnsi"/>
          <w:sz w:val="28"/>
          <w:szCs w:val="28"/>
        </w:rPr>
        <w:t xml:space="preserve">only ever </w:t>
      </w:r>
      <w:r w:rsidR="00157EC5">
        <w:rPr>
          <w:rStyle w:val="fontstyle01"/>
          <w:rFonts w:asciiTheme="minorHAnsi" w:hAnsiTheme="minorHAnsi"/>
          <w:sz w:val="28"/>
          <w:szCs w:val="28"/>
        </w:rPr>
        <w:t xml:space="preserve">designed to survey the immature portion of the stock rather than the spawning migration. </w:t>
      </w:r>
      <w:r w:rsidR="00003416">
        <w:rPr>
          <w:rStyle w:val="fontstyle01"/>
          <w:rFonts w:asciiTheme="minorHAnsi" w:hAnsiTheme="minorHAnsi"/>
          <w:sz w:val="28"/>
          <w:szCs w:val="28"/>
        </w:rPr>
        <w:t xml:space="preserve">Specifically, the spring acoustic survey provides an index of abundance of the </w:t>
      </w:r>
      <w:r w:rsidR="0019399D">
        <w:rPr>
          <w:rStyle w:val="fontstyle01"/>
          <w:rFonts w:asciiTheme="minorHAnsi" w:hAnsiTheme="minorHAnsi"/>
          <w:sz w:val="28"/>
          <w:szCs w:val="28"/>
        </w:rPr>
        <w:t xml:space="preserve">immature </w:t>
      </w:r>
      <w:r w:rsidR="00003416">
        <w:rPr>
          <w:rStyle w:val="fontstyle01"/>
          <w:rFonts w:asciiTheme="minorHAnsi" w:hAnsiTheme="minorHAnsi"/>
          <w:sz w:val="28"/>
          <w:szCs w:val="28"/>
        </w:rPr>
        <w:t>age-2 portion of the stock, as a</w:t>
      </w:r>
      <w:r w:rsidR="00003416" w:rsidRPr="005A29D7">
        <w:rPr>
          <w:rStyle w:val="fontstyle01"/>
          <w:rFonts w:asciiTheme="minorHAnsi" w:hAnsiTheme="minorHAnsi"/>
          <w:sz w:val="28"/>
          <w:szCs w:val="28"/>
        </w:rPr>
        <w:t>ge-1 cape</w:t>
      </w:r>
      <w:r w:rsidR="00003416">
        <w:rPr>
          <w:rStyle w:val="fontstyle01"/>
          <w:rFonts w:asciiTheme="minorHAnsi" w:hAnsiTheme="minorHAnsi"/>
          <w:sz w:val="28"/>
          <w:szCs w:val="28"/>
        </w:rPr>
        <w:t>lin</w:t>
      </w:r>
      <w:r w:rsidR="00003416" w:rsidRPr="005A29D7">
        <w:rPr>
          <w:rStyle w:val="fontstyle01"/>
          <w:rFonts w:asciiTheme="minorHAnsi" w:hAnsiTheme="minorHAnsi"/>
          <w:sz w:val="28"/>
          <w:szCs w:val="28"/>
        </w:rPr>
        <w:t xml:space="preserve"> </w:t>
      </w:r>
      <w:r w:rsidR="00003416">
        <w:rPr>
          <w:rStyle w:val="fontstyle01"/>
          <w:rFonts w:asciiTheme="minorHAnsi" w:hAnsiTheme="minorHAnsi"/>
          <w:sz w:val="28"/>
          <w:szCs w:val="28"/>
        </w:rPr>
        <w:t>have a weak acoustic signal and are</w:t>
      </w:r>
      <w:r w:rsidR="00003416" w:rsidRPr="005A29D7">
        <w:rPr>
          <w:rStyle w:val="fontstyle01"/>
          <w:rFonts w:asciiTheme="minorHAnsi" w:hAnsiTheme="minorHAnsi"/>
          <w:sz w:val="28"/>
          <w:szCs w:val="28"/>
        </w:rPr>
        <w:t xml:space="preserve"> only detected when they are present in large numbers at high densities. </w:t>
      </w:r>
      <w:r w:rsidR="00705335">
        <w:rPr>
          <w:rStyle w:val="fontstyle01"/>
          <w:rFonts w:asciiTheme="minorHAnsi" w:hAnsiTheme="minorHAnsi"/>
          <w:sz w:val="28"/>
          <w:szCs w:val="28"/>
        </w:rPr>
        <w:t>Age-1</w:t>
      </w:r>
      <w:r w:rsidR="00003416" w:rsidRPr="005A29D7">
        <w:rPr>
          <w:rStyle w:val="fontstyle01"/>
          <w:rFonts w:asciiTheme="minorHAnsi" w:hAnsiTheme="minorHAnsi"/>
          <w:sz w:val="28"/>
          <w:szCs w:val="28"/>
        </w:rPr>
        <w:t xml:space="preserve"> </w:t>
      </w:r>
      <w:proofErr w:type="gramStart"/>
      <w:r w:rsidR="00705335">
        <w:rPr>
          <w:rStyle w:val="fontstyle01"/>
          <w:rFonts w:asciiTheme="minorHAnsi" w:hAnsiTheme="minorHAnsi"/>
          <w:sz w:val="28"/>
          <w:szCs w:val="28"/>
        </w:rPr>
        <w:t xml:space="preserve">capelin </w:t>
      </w:r>
      <w:r w:rsidR="00003416" w:rsidRPr="005A29D7">
        <w:rPr>
          <w:rStyle w:val="fontstyle01"/>
          <w:rFonts w:asciiTheme="minorHAnsi" w:hAnsiTheme="minorHAnsi"/>
          <w:sz w:val="28"/>
          <w:szCs w:val="28"/>
        </w:rPr>
        <w:t>are</w:t>
      </w:r>
      <w:proofErr w:type="gramEnd"/>
      <w:r w:rsidR="00003416" w:rsidRPr="005A29D7">
        <w:rPr>
          <w:rStyle w:val="fontstyle01"/>
          <w:rFonts w:asciiTheme="minorHAnsi" w:hAnsiTheme="minorHAnsi"/>
          <w:sz w:val="28"/>
          <w:szCs w:val="28"/>
        </w:rPr>
        <w:t xml:space="preserve"> also poorly </w:t>
      </w:r>
      <w:r w:rsidR="00003416">
        <w:rPr>
          <w:rStyle w:val="fontstyle01"/>
          <w:rFonts w:asciiTheme="minorHAnsi" w:hAnsiTheme="minorHAnsi"/>
          <w:sz w:val="28"/>
          <w:szCs w:val="28"/>
        </w:rPr>
        <w:t>recruited</w:t>
      </w:r>
      <w:r w:rsidR="00003416" w:rsidRPr="005A29D7">
        <w:rPr>
          <w:rStyle w:val="fontstyle01"/>
          <w:rFonts w:asciiTheme="minorHAnsi" w:hAnsiTheme="minorHAnsi"/>
          <w:sz w:val="28"/>
          <w:szCs w:val="28"/>
        </w:rPr>
        <w:t xml:space="preserve"> </w:t>
      </w:r>
      <w:r w:rsidR="00003416">
        <w:rPr>
          <w:rStyle w:val="fontstyle01"/>
          <w:rFonts w:asciiTheme="minorHAnsi" w:hAnsiTheme="minorHAnsi"/>
          <w:sz w:val="28"/>
          <w:szCs w:val="28"/>
        </w:rPr>
        <w:t>to</w:t>
      </w:r>
      <w:r w:rsidR="00003416" w:rsidRPr="005A29D7">
        <w:rPr>
          <w:rStyle w:val="fontstyle01"/>
          <w:rFonts w:asciiTheme="minorHAnsi" w:hAnsiTheme="minorHAnsi"/>
          <w:sz w:val="28"/>
          <w:szCs w:val="28"/>
        </w:rPr>
        <w:t xml:space="preserve"> the sampling gears</w:t>
      </w:r>
      <w:r w:rsidR="00003416">
        <w:rPr>
          <w:rStyle w:val="fontstyle01"/>
          <w:rFonts w:asciiTheme="minorHAnsi" w:hAnsiTheme="minorHAnsi"/>
          <w:sz w:val="28"/>
          <w:szCs w:val="28"/>
        </w:rPr>
        <w:t xml:space="preserve">, </w:t>
      </w:r>
      <w:r w:rsidR="00003416" w:rsidRPr="005A29D7">
        <w:rPr>
          <w:rStyle w:val="fontstyle01"/>
          <w:rFonts w:asciiTheme="minorHAnsi" w:hAnsiTheme="minorHAnsi"/>
          <w:sz w:val="28"/>
          <w:szCs w:val="28"/>
        </w:rPr>
        <w:t xml:space="preserve">resulting in an underestimation of their </w:t>
      </w:r>
      <w:r w:rsidR="00003416">
        <w:rPr>
          <w:rStyle w:val="fontstyle01"/>
          <w:rFonts w:asciiTheme="minorHAnsi" w:hAnsiTheme="minorHAnsi"/>
          <w:sz w:val="28"/>
          <w:szCs w:val="28"/>
        </w:rPr>
        <w:t xml:space="preserve">overall </w:t>
      </w:r>
      <w:r w:rsidR="00003416" w:rsidRPr="005A29D7">
        <w:rPr>
          <w:rStyle w:val="fontstyle01"/>
          <w:rFonts w:asciiTheme="minorHAnsi" w:hAnsiTheme="minorHAnsi"/>
          <w:sz w:val="28"/>
          <w:szCs w:val="28"/>
        </w:rPr>
        <w:t>contribution to the acoustic signal.</w:t>
      </w:r>
      <w:r w:rsidR="0019399D">
        <w:rPr>
          <w:rStyle w:val="fontstyle01"/>
          <w:rFonts w:asciiTheme="minorHAnsi" w:hAnsiTheme="minorHAnsi"/>
          <w:sz w:val="28"/>
          <w:szCs w:val="28"/>
        </w:rPr>
        <w:t xml:space="preserve"> </w:t>
      </w:r>
      <w:r w:rsidR="00892CBF">
        <w:rPr>
          <w:rStyle w:val="fontstyle01"/>
          <w:rFonts w:asciiTheme="minorHAnsi" w:hAnsiTheme="minorHAnsi"/>
          <w:sz w:val="28"/>
          <w:szCs w:val="28"/>
        </w:rPr>
        <w:t>The</w:t>
      </w:r>
      <w:r w:rsidR="00654C2D">
        <w:rPr>
          <w:rStyle w:val="fontstyle01"/>
          <w:rFonts w:asciiTheme="minorHAnsi" w:hAnsiTheme="minorHAnsi"/>
          <w:sz w:val="28"/>
          <w:szCs w:val="28"/>
        </w:rPr>
        <w:t xml:space="preserve"> proportion of </w:t>
      </w:r>
      <w:r w:rsidR="00C93A2C">
        <w:rPr>
          <w:rStyle w:val="fontstyle01"/>
          <w:rFonts w:asciiTheme="minorHAnsi" w:hAnsiTheme="minorHAnsi"/>
          <w:sz w:val="28"/>
          <w:szCs w:val="28"/>
        </w:rPr>
        <w:t xml:space="preserve">maturing </w:t>
      </w:r>
      <w:r w:rsidR="00654C2D">
        <w:rPr>
          <w:rStyle w:val="fontstyle01"/>
          <w:rFonts w:asciiTheme="minorHAnsi" w:hAnsiTheme="minorHAnsi"/>
          <w:sz w:val="28"/>
          <w:szCs w:val="28"/>
        </w:rPr>
        <w:t xml:space="preserve">age-2 capelin </w:t>
      </w:r>
      <w:r w:rsidR="00C93A2C">
        <w:rPr>
          <w:rStyle w:val="fontstyle01"/>
          <w:rFonts w:asciiTheme="minorHAnsi" w:hAnsiTheme="minorHAnsi"/>
          <w:sz w:val="28"/>
          <w:szCs w:val="28"/>
        </w:rPr>
        <w:t>h</w:t>
      </w:r>
      <w:r w:rsidR="00654C2D">
        <w:rPr>
          <w:rStyle w:val="fontstyle01"/>
          <w:rFonts w:asciiTheme="minorHAnsi" w:hAnsiTheme="minorHAnsi"/>
          <w:sz w:val="28"/>
          <w:szCs w:val="28"/>
        </w:rPr>
        <w:t>as increased post-1991</w:t>
      </w:r>
      <w:r w:rsidR="00A77D28">
        <w:rPr>
          <w:rStyle w:val="fontstyle01"/>
          <w:rFonts w:asciiTheme="minorHAnsi" w:hAnsiTheme="minorHAnsi"/>
          <w:sz w:val="28"/>
          <w:szCs w:val="28"/>
        </w:rPr>
        <w:t xml:space="preserve"> (</w:t>
      </w:r>
      <w:r w:rsidR="00145061">
        <w:rPr>
          <w:rStyle w:val="fontstyle01"/>
          <w:rFonts w:asciiTheme="minorHAnsi" w:hAnsiTheme="minorHAnsi"/>
          <w:sz w:val="28"/>
          <w:szCs w:val="28"/>
        </w:rPr>
        <w:t>varies annually between</w:t>
      </w:r>
      <w:r w:rsidR="00A77D28">
        <w:rPr>
          <w:rStyle w:val="fontstyle01"/>
          <w:rFonts w:asciiTheme="minorHAnsi" w:hAnsiTheme="minorHAnsi"/>
          <w:sz w:val="28"/>
          <w:szCs w:val="28"/>
        </w:rPr>
        <w:t xml:space="preserve"> </w:t>
      </w:r>
      <w:r w:rsidR="00145061">
        <w:rPr>
          <w:rStyle w:val="fontstyle01"/>
          <w:rFonts w:asciiTheme="minorHAnsi" w:hAnsiTheme="minorHAnsi"/>
          <w:sz w:val="28"/>
          <w:szCs w:val="28"/>
        </w:rPr>
        <w:t>37</w:t>
      </w:r>
      <w:r w:rsidR="00A77D28">
        <w:rPr>
          <w:rStyle w:val="fontstyle01"/>
          <w:rFonts w:asciiTheme="minorHAnsi" w:hAnsiTheme="minorHAnsi"/>
          <w:sz w:val="28"/>
          <w:szCs w:val="28"/>
        </w:rPr>
        <w:t>-79%</w:t>
      </w:r>
      <w:r w:rsidR="00892CBF">
        <w:rPr>
          <w:rStyle w:val="fontstyle01"/>
          <w:rFonts w:asciiTheme="minorHAnsi" w:hAnsiTheme="minorHAnsi"/>
          <w:sz w:val="28"/>
          <w:szCs w:val="28"/>
        </w:rPr>
        <w:t xml:space="preserve"> compared to 4% pre-1991</w:t>
      </w:r>
      <w:r w:rsidR="00A77D28">
        <w:rPr>
          <w:rStyle w:val="fontstyle01"/>
          <w:rFonts w:asciiTheme="minorHAnsi" w:hAnsiTheme="minorHAnsi"/>
          <w:sz w:val="28"/>
          <w:szCs w:val="28"/>
        </w:rPr>
        <w:t>)</w:t>
      </w:r>
      <w:r w:rsidR="00FD4555">
        <w:rPr>
          <w:rStyle w:val="fontstyle01"/>
          <w:rFonts w:asciiTheme="minorHAnsi" w:hAnsiTheme="minorHAnsi"/>
          <w:sz w:val="28"/>
          <w:szCs w:val="28"/>
        </w:rPr>
        <w:t xml:space="preserve"> (Mowbray 2014)</w:t>
      </w:r>
      <w:r w:rsidR="00654C2D">
        <w:rPr>
          <w:rStyle w:val="fontstyle01"/>
          <w:rFonts w:asciiTheme="minorHAnsi" w:hAnsiTheme="minorHAnsi"/>
          <w:sz w:val="28"/>
          <w:szCs w:val="28"/>
        </w:rPr>
        <w:t>,</w:t>
      </w:r>
      <w:r w:rsidR="00892CBF">
        <w:rPr>
          <w:rStyle w:val="fontstyle01"/>
          <w:rFonts w:asciiTheme="minorHAnsi" w:hAnsiTheme="minorHAnsi"/>
          <w:sz w:val="28"/>
          <w:szCs w:val="28"/>
        </w:rPr>
        <w:t xml:space="preserve"> and this change in biology may </w:t>
      </w:r>
      <w:r w:rsidR="008E12D3">
        <w:rPr>
          <w:rStyle w:val="fontstyle01"/>
          <w:rFonts w:asciiTheme="minorHAnsi" w:hAnsiTheme="minorHAnsi"/>
          <w:sz w:val="28"/>
          <w:szCs w:val="28"/>
        </w:rPr>
        <w:t>have introduced</w:t>
      </w:r>
      <w:r w:rsidR="00892CBF">
        <w:rPr>
          <w:rStyle w:val="fontstyle01"/>
          <w:rFonts w:asciiTheme="minorHAnsi" w:hAnsiTheme="minorHAnsi"/>
          <w:sz w:val="28"/>
          <w:szCs w:val="28"/>
        </w:rPr>
        <w:t xml:space="preserve"> a bias </w:t>
      </w:r>
      <w:r w:rsidR="001F4C7B">
        <w:rPr>
          <w:rStyle w:val="fontstyle01"/>
          <w:rFonts w:asciiTheme="minorHAnsi" w:hAnsiTheme="minorHAnsi"/>
          <w:sz w:val="28"/>
          <w:szCs w:val="28"/>
        </w:rPr>
        <w:t>in</w:t>
      </w:r>
      <w:r w:rsidR="00667C52">
        <w:rPr>
          <w:rStyle w:val="fontstyle01"/>
          <w:rFonts w:asciiTheme="minorHAnsi" w:hAnsiTheme="minorHAnsi"/>
          <w:sz w:val="28"/>
          <w:szCs w:val="28"/>
        </w:rPr>
        <w:t xml:space="preserve"> the acoustic survey post-1991 by</w:t>
      </w:r>
      <w:r w:rsidR="00892CBF">
        <w:rPr>
          <w:rStyle w:val="fontstyle01"/>
          <w:rFonts w:asciiTheme="minorHAnsi" w:hAnsiTheme="minorHAnsi"/>
          <w:sz w:val="28"/>
          <w:szCs w:val="28"/>
        </w:rPr>
        <w:t xml:space="preserve"> artificially depressing the immature capelin acoustic estimate, which relies </w:t>
      </w:r>
      <w:r w:rsidR="00AA3A2B">
        <w:rPr>
          <w:rStyle w:val="fontstyle01"/>
          <w:rFonts w:asciiTheme="minorHAnsi" w:hAnsiTheme="minorHAnsi"/>
          <w:sz w:val="28"/>
          <w:szCs w:val="28"/>
        </w:rPr>
        <w:t xml:space="preserve">solely </w:t>
      </w:r>
      <w:r w:rsidR="00892CBF">
        <w:rPr>
          <w:rStyle w:val="fontstyle01"/>
          <w:rFonts w:asciiTheme="minorHAnsi" w:hAnsiTheme="minorHAnsi"/>
          <w:sz w:val="28"/>
          <w:szCs w:val="28"/>
        </w:rPr>
        <w:t xml:space="preserve">on age-2 fish. However, </w:t>
      </w:r>
      <w:r w:rsidR="000C2DDB">
        <w:rPr>
          <w:rStyle w:val="fontstyle01"/>
          <w:rFonts w:asciiTheme="minorHAnsi" w:hAnsiTheme="minorHAnsi"/>
          <w:sz w:val="28"/>
          <w:szCs w:val="28"/>
        </w:rPr>
        <w:t xml:space="preserve">the acoustic survey has had high internal consistency, with the abundance of the age-3 cohort highly correlated </w:t>
      </w:r>
      <w:r w:rsidR="000C2DDB" w:rsidRPr="004920EE">
        <w:rPr>
          <w:rStyle w:val="fontstyle01"/>
          <w:rFonts w:asciiTheme="minorHAnsi" w:hAnsiTheme="minorHAnsi"/>
          <w:sz w:val="28"/>
          <w:szCs w:val="28"/>
        </w:rPr>
        <w:t>(R</w:t>
      </w:r>
      <w:r w:rsidR="000C2DDB" w:rsidRPr="004920EE">
        <w:rPr>
          <w:rStyle w:val="fontstyle01"/>
          <w:rFonts w:asciiTheme="minorHAnsi" w:hAnsiTheme="minorHAnsi"/>
          <w:sz w:val="28"/>
          <w:szCs w:val="28"/>
          <w:vertAlign w:val="superscript"/>
        </w:rPr>
        <w:t>2</w:t>
      </w:r>
      <w:r w:rsidR="000C2DDB" w:rsidRPr="004920EE">
        <w:rPr>
          <w:rStyle w:val="fontstyle01"/>
          <w:rFonts w:asciiTheme="minorHAnsi" w:hAnsiTheme="minorHAnsi"/>
          <w:sz w:val="28"/>
          <w:szCs w:val="28"/>
        </w:rPr>
        <w:t>=0.98, P&lt;0.001)</w:t>
      </w:r>
      <w:r w:rsidR="000C2DDB">
        <w:rPr>
          <w:rStyle w:val="fontstyle01"/>
          <w:rFonts w:asciiTheme="minorHAnsi" w:hAnsiTheme="minorHAnsi"/>
          <w:sz w:val="28"/>
          <w:szCs w:val="28"/>
        </w:rPr>
        <w:t xml:space="preserve"> with the </w:t>
      </w:r>
      <w:r w:rsidR="00037BD5">
        <w:rPr>
          <w:rStyle w:val="fontstyle01"/>
          <w:rFonts w:asciiTheme="minorHAnsi" w:hAnsiTheme="minorHAnsi"/>
          <w:sz w:val="28"/>
          <w:szCs w:val="28"/>
        </w:rPr>
        <w:t xml:space="preserve">abundance of the </w:t>
      </w:r>
      <w:r w:rsidR="000C2DDB">
        <w:rPr>
          <w:rStyle w:val="fontstyle01"/>
          <w:rFonts w:asciiTheme="minorHAnsi" w:hAnsiTheme="minorHAnsi"/>
          <w:sz w:val="28"/>
          <w:szCs w:val="28"/>
        </w:rPr>
        <w:t xml:space="preserve">age-2 </w:t>
      </w:r>
      <w:r w:rsidR="00037BD5">
        <w:rPr>
          <w:rStyle w:val="fontstyle01"/>
          <w:rFonts w:asciiTheme="minorHAnsi" w:hAnsiTheme="minorHAnsi"/>
          <w:sz w:val="28"/>
          <w:szCs w:val="28"/>
        </w:rPr>
        <w:t xml:space="preserve">cohort </w:t>
      </w:r>
      <w:r w:rsidR="000C2DDB">
        <w:rPr>
          <w:rStyle w:val="fontstyle01"/>
          <w:rFonts w:asciiTheme="minorHAnsi" w:hAnsiTheme="minorHAnsi"/>
          <w:sz w:val="28"/>
          <w:szCs w:val="28"/>
        </w:rPr>
        <w:t xml:space="preserve">of the previous year. Cohort tracking in the acoustic survey failed in only two years (1990 and 2010), which affected all ages rather than just the age-2 and age-3 cohorts (Mowbray 2014). </w:t>
      </w:r>
    </w:p>
    <w:p w:rsidR="00B37BE7" w:rsidRDefault="009907CE">
      <w:pPr>
        <w:rPr>
          <w:rStyle w:val="fontstyle01"/>
          <w:rFonts w:asciiTheme="minorHAnsi" w:hAnsiTheme="minorHAnsi"/>
          <w:sz w:val="28"/>
          <w:szCs w:val="28"/>
        </w:rPr>
      </w:pPr>
      <w:r>
        <w:rPr>
          <w:rStyle w:val="fontstyle01"/>
          <w:rFonts w:asciiTheme="minorHAnsi" w:hAnsiTheme="minorHAnsi"/>
          <w:sz w:val="28"/>
          <w:szCs w:val="28"/>
        </w:rPr>
        <w:t xml:space="preserve">For </w:t>
      </w:r>
      <w:r w:rsidR="00CC6854">
        <w:rPr>
          <w:rStyle w:val="fontstyle01"/>
          <w:rFonts w:asciiTheme="minorHAnsi" w:hAnsiTheme="minorHAnsi"/>
          <w:sz w:val="28"/>
          <w:szCs w:val="28"/>
        </w:rPr>
        <w:t xml:space="preserve">spawning </w:t>
      </w:r>
      <w:r>
        <w:rPr>
          <w:rStyle w:val="fontstyle01"/>
          <w:rFonts w:asciiTheme="minorHAnsi" w:hAnsiTheme="minorHAnsi"/>
          <w:sz w:val="28"/>
          <w:szCs w:val="28"/>
        </w:rPr>
        <w:t>capelin, t</w:t>
      </w:r>
      <w:r w:rsidR="001237EE">
        <w:rPr>
          <w:rStyle w:val="fontstyle01"/>
          <w:rFonts w:asciiTheme="minorHAnsi" w:hAnsiTheme="minorHAnsi"/>
          <w:sz w:val="28"/>
          <w:szCs w:val="28"/>
        </w:rPr>
        <w:t xml:space="preserve">here is a </w:t>
      </w:r>
      <w:proofErr w:type="spellStart"/>
      <w:r w:rsidR="001237EE">
        <w:rPr>
          <w:rStyle w:val="fontstyle01"/>
          <w:rFonts w:asciiTheme="minorHAnsi" w:hAnsiTheme="minorHAnsi"/>
          <w:sz w:val="28"/>
          <w:szCs w:val="28"/>
        </w:rPr>
        <w:t>spatio</w:t>
      </w:r>
      <w:proofErr w:type="spellEnd"/>
      <w:r w:rsidR="001237EE">
        <w:rPr>
          <w:rStyle w:val="fontstyle01"/>
          <w:rFonts w:asciiTheme="minorHAnsi" w:hAnsiTheme="minorHAnsi"/>
          <w:sz w:val="28"/>
          <w:szCs w:val="28"/>
        </w:rPr>
        <w:t xml:space="preserve">-temporal mismatch between spawning migrations </w:t>
      </w:r>
      <w:r w:rsidR="00654C2D">
        <w:rPr>
          <w:rStyle w:val="fontstyle01"/>
          <w:rFonts w:asciiTheme="minorHAnsi" w:hAnsiTheme="minorHAnsi"/>
          <w:sz w:val="28"/>
          <w:szCs w:val="28"/>
        </w:rPr>
        <w:t xml:space="preserve">and the spring acoustic survey </w:t>
      </w:r>
      <w:r w:rsidR="00826CBA">
        <w:rPr>
          <w:rStyle w:val="fontstyle01"/>
          <w:rFonts w:asciiTheme="minorHAnsi" w:hAnsiTheme="minorHAnsi"/>
          <w:sz w:val="28"/>
          <w:szCs w:val="28"/>
        </w:rPr>
        <w:t xml:space="preserve">due to persistently later spawning post-1991. </w:t>
      </w:r>
      <w:r w:rsidR="008F408A">
        <w:rPr>
          <w:rStyle w:val="fontstyle01"/>
          <w:rFonts w:asciiTheme="minorHAnsi" w:hAnsiTheme="minorHAnsi"/>
          <w:sz w:val="28"/>
          <w:szCs w:val="28"/>
        </w:rPr>
        <w:t>Moreover</w:t>
      </w:r>
      <w:r w:rsidR="00826CBA">
        <w:rPr>
          <w:rStyle w:val="fontstyle01"/>
          <w:rFonts w:asciiTheme="minorHAnsi" w:hAnsiTheme="minorHAnsi"/>
          <w:sz w:val="28"/>
          <w:szCs w:val="28"/>
        </w:rPr>
        <w:t xml:space="preserve">, </w:t>
      </w:r>
      <w:r w:rsidR="002E130C">
        <w:rPr>
          <w:rStyle w:val="fontstyle01"/>
          <w:rFonts w:asciiTheme="minorHAnsi" w:hAnsiTheme="minorHAnsi"/>
          <w:sz w:val="28"/>
          <w:szCs w:val="28"/>
        </w:rPr>
        <w:t xml:space="preserve">if </w:t>
      </w:r>
      <w:r w:rsidR="00CC6854">
        <w:rPr>
          <w:rStyle w:val="fontstyle01"/>
          <w:rFonts w:asciiTheme="minorHAnsi" w:hAnsiTheme="minorHAnsi"/>
          <w:sz w:val="28"/>
          <w:szCs w:val="28"/>
        </w:rPr>
        <w:t xml:space="preserve">mature </w:t>
      </w:r>
      <w:proofErr w:type="gramStart"/>
      <w:r w:rsidR="001237EE">
        <w:rPr>
          <w:rStyle w:val="fontstyle01"/>
          <w:rFonts w:asciiTheme="minorHAnsi" w:hAnsiTheme="minorHAnsi"/>
          <w:sz w:val="28"/>
          <w:szCs w:val="28"/>
        </w:rPr>
        <w:t>capelin</w:t>
      </w:r>
      <w:r w:rsidR="002E130C">
        <w:rPr>
          <w:rStyle w:val="fontstyle01"/>
          <w:rFonts w:asciiTheme="minorHAnsi" w:hAnsiTheme="minorHAnsi"/>
          <w:sz w:val="28"/>
          <w:szCs w:val="28"/>
        </w:rPr>
        <w:t xml:space="preserve"> </w:t>
      </w:r>
      <w:r w:rsidR="002B4CEE">
        <w:rPr>
          <w:rStyle w:val="fontstyle01"/>
          <w:rFonts w:asciiTheme="minorHAnsi" w:hAnsiTheme="minorHAnsi"/>
          <w:sz w:val="28"/>
          <w:szCs w:val="28"/>
        </w:rPr>
        <w:t>are</w:t>
      </w:r>
      <w:proofErr w:type="gramEnd"/>
      <w:r w:rsidR="002E130C">
        <w:rPr>
          <w:rStyle w:val="fontstyle01"/>
          <w:rFonts w:asciiTheme="minorHAnsi" w:hAnsiTheme="minorHAnsi"/>
          <w:sz w:val="28"/>
          <w:szCs w:val="28"/>
        </w:rPr>
        <w:t xml:space="preserve"> present in the area</w:t>
      </w:r>
      <w:r>
        <w:rPr>
          <w:rStyle w:val="fontstyle01"/>
          <w:rFonts w:asciiTheme="minorHAnsi" w:hAnsiTheme="minorHAnsi"/>
          <w:sz w:val="28"/>
          <w:szCs w:val="28"/>
        </w:rPr>
        <w:t>,</w:t>
      </w:r>
      <w:r w:rsidR="002E130C">
        <w:rPr>
          <w:rStyle w:val="fontstyle01"/>
          <w:rFonts w:asciiTheme="minorHAnsi" w:hAnsiTheme="minorHAnsi"/>
          <w:sz w:val="28"/>
          <w:szCs w:val="28"/>
        </w:rPr>
        <w:t xml:space="preserve"> they</w:t>
      </w:r>
      <w:r w:rsidR="007A059B" w:rsidRPr="005A29D7">
        <w:rPr>
          <w:rStyle w:val="fontstyle01"/>
          <w:rFonts w:asciiTheme="minorHAnsi" w:hAnsiTheme="minorHAnsi"/>
          <w:sz w:val="28"/>
          <w:szCs w:val="28"/>
        </w:rPr>
        <w:t xml:space="preserve"> are unlikely to be detected due to </w:t>
      </w:r>
      <w:r w:rsidR="0019399D">
        <w:rPr>
          <w:rStyle w:val="fontstyle01"/>
          <w:rFonts w:asciiTheme="minorHAnsi" w:hAnsiTheme="minorHAnsi"/>
          <w:sz w:val="28"/>
          <w:szCs w:val="28"/>
        </w:rPr>
        <w:t>highly aggregated shoals</w:t>
      </w:r>
      <w:r w:rsidR="007A059B" w:rsidRPr="005A29D7">
        <w:rPr>
          <w:rStyle w:val="fontstyle01"/>
          <w:rFonts w:asciiTheme="minorHAnsi" w:hAnsiTheme="minorHAnsi"/>
          <w:sz w:val="28"/>
          <w:szCs w:val="28"/>
        </w:rPr>
        <w:t xml:space="preserve"> relative to the survey effort.  Capelin </w:t>
      </w:r>
      <w:r w:rsidR="007A059B" w:rsidRPr="005A29D7">
        <w:rPr>
          <w:rStyle w:val="fontstyle01"/>
          <w:rFonts w:asciiTheme="minorHAnsi" w:hAnsiTheme="minorHAnsi"/>
          <w:sz w:val="28"/>
          <w:szCs w:val="28"/>
        </w:rPr>
        <w:lastRenderedPageBreak/>
        <w:t>surveys in other countries are timed to avoid spawnin</w:t>
      </w:r>
      <w:r w:rsidR="002B4CEE">
        <w:rPr>
          <w:rStyle w:val="fontstyle01"/>
          <w:rFonts w:asciiTheme="minorHAnsi" w:hAnsiTheme="minorHAnsi"/>
          <w:sz w:val="28"/>
          <w:szCs w:val="28"/>
        </w:rPr>
        <w:t>g migrations (</w:t>
      </w:r>
      <w:commentRangeStart w:id="1"/>
      <w:proofErr w:type="spellStart"/>
      <w:r w:rsidR="002B4CEE">
        <w:rPr>
          <w:rStyle w:val="fontstyle01"/>
          <w:rFonts w:asciiTheme="minorHAnsi" w:hAnsiTheme="minorHAnsi"/>
          <w:sz w:val="28"/>
          <w:szCs w:val="28"/>
        </w:rPr>
        <w:t>G</w:t>
      </w:r>
      <w:r w:rsidR="00402AED">
        <w:rPr>
          <w:rStyle w:val="fontstyle01"/>
          <w:rFonts w:asciiTheme="minorHAnsi" w:hAnsiTheme="minorHAnsi"/>
          <w:sz w:val="28"/>
          <w:szCs w:val="28"/>
        </w:rPr>
        <w:t>jo</w:t>
      </w:r>
      <w:r w:rsidR="002B4CEE">
        <w:rPr>
          <w:rStyle w:val="fontstyle01"/>
          <w:rFonts w:asciiTheme="minorHAnsi" w:hAnsiTheme="minorHAnsi"/>
          <w:sz w:val="28"/>
          <w:szCs w:val="28"/>
        </w:rPr>
        <w:t>s</w:t>
      </w:r>
      <w:r w:rsidR="00402AED">
        <w:rPr>
          <w:rStyle w:val="fontstyle01"/>
          <w:rFonts w:asciiTheme="minorHAnsi" w:hAnsiTheme="minorHAnsi"/>
          <w:sz w:val="28"/>
          <w:szCs w:val="28"/>
        </w:rPr>
        <w:t>ae</w:t>
      </w:r>
      <w:r w:rsidR="002B4CEE">
        <w:rPr>
          <w:rStyle w:val="fontstyle01"/>
          <w:rFonts w:asciiTheme="minorHAnsi" w:hAnsiTheme="minorHAnsi"/>
          <w:sz w:val="28"/>
          <w:szCs w:val="28"/>
        </w:rPr>
        <w:t>ter</w:t>
      </w:r>
      <w:proofErr w:type="spellEnd"/>
      <w:r w:rsidR="002B4CEE">
        <w:rPr>
          <w:rStyle w:val="fontstyle01"/>
          <w:rFonts w:asciiTheme="minorHAnsi" w:hAnsiTheme="minorHAnsi"/>
          <w:sz w:val="28"/>
          <w:szCs w:val="28"/>
        </w:rPr>
        <w:t xml:space="preserve"> </w:t>
      </w:r>
      <w:commentRangeEnd w:id="1"/>
      <w:r w:rsidR="00402AED">
        <w:rPr>
          <w:rStyle w:val="CommentReference"/>
        </w:rPr>
        <w:commentReference w:id="1"/>
      </w:r>
      <w:r w:rsidR="002B4CEE">
        <w:rPr>
          <w:rStyle w:val="fontstyle01"/>
          <w:rFonts w:asciiTheme="minorHAnsi" w:hAnsiTheme="minorHAnsi"/>
          <w:sz w:val="28"/>
          <w:szCs w:val="28"/>
        </w:rPr>
        <w:t>1998)</w:t>
      </w:r>
      <w:r w:rsidR="007A059B" w:rsidRPr="005A29D7">
        <w:rPr>
          <w:rStyle w:val="fontstyle01"/>
          <w:rFonts w:asciiTheme="minorHAnsi" w:hAnsiTheme="minorHAnsi"/>
          <w:sz w:val="28"/>
          <w:szCs w:val="28"/>
        </w:rPr>
        <w:t xml:space="preserve">.  An exception is Iceland, where if capelin are not </w:t>
      </w:r>
      <w:r>
        <w:rPr>
          <w:rStyle w:val="fontstyle01"/>
          <w:rFonts w:asciiTheme="minorHAnsi" w:hAnsiTheme="minorHAnsi"/>
          <w:sz w:val="28"/>
          <w:szCs w:val="28"/>
        </w:rPr>
        <w:t>detected</w:t>
      </w:r>
      <w:r w:rsidR="007A059B" w:rsidRPr="005A29D7">
        <w:rPr>
          <w:rStyle w:val="fontstyle01"/>
          <w:rFonts w:asciiTheme="minorHAnsi" w:hAnsiTheme="minorHAnsi"/>
          <w:sz w:val="28"/>
          <w:szCs w:val="28"/>
        </w:rPr>
        <w:t xml:space="preserve"> in surveys during the fall feeding </w:t>
      </w:r>
      <w:r>
        <w:rPr>
          <w:rStyle w:val="fontstyle01"/>
          <w:rFonts w:asciiTheme="minorHAnsi" w:hAnsiTheme="minorHAnsi"/>
          <w:sz w:val="28"/>
          <w:szCs w:val="28"/>
        </w:rPr>
        <w:t>period due to</w:t>
      </w:r>
      <w:r w:rsidR="007A059B" w:rsidRPr="005A29D7">
        <w:rPr>
          <w:rStyle w:val="fontstyle01"/>
          <w:rFonts w:asciiTheme="minorHAnsi" w:hAnsiTheme="minorHAnsi"/>
          <w:sz w:val="28"/>
          <w:szCs w:val="28"/>
        </w:rPr>
        <w:t xml:space="preserve"> shifting stock distribution, follow-up surveys are conducted during spawning migrations (</w:t>
      </w:r>
      <w:r w:rsidR="00402AED">
        <w:rPr>
          <w:rStyle w:val="fontstyle01"/>
          <w:rFonts w:asciiTheme="minorHAnsi" w:hAnsiTheme="minorHAnsi"/>
          <w:sz w:val="28"/>
          <w:szCs w:val="28"/>
        </w:rPr>
        <w:t xml:space="preserve">reviewed in </w:t>
      </w:r>
      <w:proofErr w:type="spellStart"/>
      <w:r w:rsidR="007A059B" w:rsidRPr="005A29D7">
        <w:rPr>
          <w:rStyle w:val="fontstyle01"/>
          <w:rFonts w:asciiTheme="minorHAnsi" w:hAnsiTheme="minorHAnsi"/>
          <w:sz w:val="28"/>
          <w:szCs w:val="28"/>
        </w:rPr>
        <w:t>Carscadden</w:t>
      </w:r>
      <w:proofErr w:type="spellEnd"/>
      <w:r w:rsidR="007A059B" w:rsidRPr="005A29D7">
        <w:rPr>
          <w:rStyle w:val="fontstyle01"/>
          <w:rFonts w:asciiTheme="minorHAnsi" w:hAnsiTheme="minorHAnsi"/>
          <w:sz w:val="28"/>
          <w:szCs w:val="28"/>
        </w:rPr>
        <w:t xml:space="preserve"> et al</w:t>
      </w:r>
      <w:r w:rsidR="00402AED">
        <w:rPr>
          <w:rStyle w:val="fontstyle01"/>
          <w:rFonts w:asciiTheme="minorHAnsi" w:hAnsiTheme="minorHAnsi"/>
          <w:sz w:val="28"/>
          <w:szCs w:val="28"/>
        </w:rPr>
        <w:t>.</w:t>
      </w:r>
      <w:r w:rsidR="007A059B" w:rsidRPr="005A29D7">
        <w:rPr>
          <w:rStyle w:val="fontstyle01"/>
          <w:rFonts w:asciiTheme="minorHAnsi" w:hAnsiTheme="minorHAnsi"/>
          <w:sz w:val="28"/>
          <w:szCs w:val="28"/>
        </w:rPr>
        <w:t xml:space="preserve"> 2013).  In recognition of the difficulty involved in locating highly aggregated spawning shoals within a large expanse of water, Iceland increases their survey efforts for spring spawning migrations and utilize</w:t>
      </w:r>
      <w:r w:rsidR="001237EE">
        <w:rPr>
          <w:rStyle w:val="fontstyle01"/>
          <w:rFonts w:asciiTheme="minorHAnsi" w:hAnsiTheme="minorHAnsi"/>
          <w:sz w:val="28"/>
          <w:szCs w:val="28"/>
        </w:rPr>
        <w:t>s</w:t>
      </w:r>
      <w:r w:rsidR="007A059B" w:rsidRPr="005A29D7">
        <w:rPr>
          <w:rStyle w:val="fontstyle01"/>
          <w:rFonts w:asciiTheme="minorHAnsi" w:hAnsiTheme="minorHAnsi"/>
          <w:sz w:val="28"/>
          <w:szCs w:val="28"/>
        </w:rPr>
        <w:t xml:space="preserve"> commercial fleet information to exclude </w:t>
      </w:r>
      <w:r w:rsidR="00402AED">
        <w:rPr>
          <w:rStyle w:val="fontstyle01"/>
          <w:rFonts w:asciiTheme="minorHAnsi" w:hAnsiTheme="minorHAnsi"/>
          <w:sz w:val="28"/>
          <w:szCs w:val="28"/>
        </w:rPr>
        <w:t xml:space="preserve">survey </w:t>
      </w:r>
      <w:r w:rsidR="007A059B" w:rsidRPr="005A29D7">
        <w:rPr>
          <w:rStyle w:val="fontstyle01"/>
          <w:rFonts w:asciiTheme="minorHAnsi" w:hAnsiTheme="minorHAnsi"/>
          <w:sz w:val="28"/>
          <w:szCs w:val="28"/>
        </w:rPr>
        <w:t>areas with no ca</w:t>
      </w:r>
      <w:r w:rsidR="00402AED">
        <w:rPr>
          <w:rStyle w:val="fontstyle01"/>
          <w:rFonts w:asciiTheme="minorHAnsi" w:hAnsiTheme="minorHAnsi"/>
          <w:sz w:val="28"/>
          <w:szCs w:val="28"/>
        </w:rPr>
        <w:t>pelin</w:t>
      </w:r>
      <w:r w:rsidR="007A059B" w:rsidRPr="005A29D7">
        <w:rPr>
          <w:rStyle w:val="fontstyle01"/>
          <w:rFonts w:asciiTheme="minorHAnsi" w:hAnsiTheme="minorHAnsi"/>
          <w:sz w:val="28"/>
          <w:szCs w:val="28"/>
        </w:rPr>
        <w:t xml:space="preserve">, allowing the survey vessels to conduct a more concentrated survey for highly aggregated </w:t>
      </w:r>
      <w:r w:rsidR="008E12D3">
        <w:rPr>
          <w:rStyle w:val="fontstyle01"/>
          <w:rFonts w:asciiTheme="minorHAnsi" w:hAnsiTheme="minorHAnsi"/>
          <w:sz w:val="28"/>
          <w:szCs w:val="28"/>
        </w:rPr>
        <w:t>shoals</w:t>
      </w:r>
      <w:r w:rsidR="007A059B" w:rsidRPr="005A29D7">
        <w:rPr>
          <w:rStyle w:val="fontstyle01"/>
          <w:rFonts w:asciiTheme="minorHAnsi" w:hAnsiTheme="minorHAnsi"/>
          <w:sz w:val="28"/>
          <w:szCs w:val="28"/>
        </w:rPr>
        <w:t xml:space="preserve"> of migrating capelin</w:t>
      </w:r>
      <w:r w:rsidR="008E12D3">
        <w:rPr>
          <w:rStyle w:val="fontstyle01"/>
          <w:rFonts w:asciiTheme="minorHAnsi" w:hAnsiTheme="minorHAnsi"/>
          <w:sz w:val="28"/>
          <w:szCs w:val="28"/>
        </w:rPr>
        <w:t xml:space="preserve">. </w:t>
      </w:r>
      <w:r w:rsidR="007A059B" w:rsidRPr="005A29D7">
        <w:rPr>
          <w:rStyle w:val="fontstyle01"/>
          <w:rFonts w:asciiTheme="minorHAnsi" w:hAnsiTheme="minorHAnsi"/>
          <w:sz w:val="28"/>
          <w:szCs w:val="28"/>
        </w:rPr>
        <w:t xml:space="preserve">This level of survey effort is not possible during the spring survey in </w:t>
      </w:r>
      <w:r w:rsidR="00826CBA">
        <w:rPr>
          <w:rStyle w:val="fontstyle01"/>
          <w:rFonts w:asciiTheme="minorHAnsi" w:hAnsiTheme="minorHAnsi"/>
          <w:sz w:val="28"/>
          <w:szCs w:val="28"/>
        </w:rPr>
        <w:t>the NL region</w:t>
      </w:r>
      <w:r w:rsidR="007A059B" w:rsidRPr="005A29D7">
        <w:rPr>
          <w:rStyle w:val="fontstyle01"/>
          <w:rFonts w:asciiTheme="minorHAnsi" w:hAnsiTheme="minorHAnsi"/>
          <w:sz w:val="28"/>
          <w:szCs w:val="28"/>
        </w:rPr>
        <w:t xml:space="preserve"> resulting in these </w:t>
      </w:r>
      <w:r>
        <w:rPr>
          <w:rStyle w:val="fontstyle01"/>
          <w:rFonts w:asciiTheme="minorHAnsi" w:hAnsiTheme="minorHAnsi"/>
          <w:sz w:val="28"/>
          <w:szCs w:val="28"/>
        </w:rPr>
        <w:t xml:space="preserve">migratory </w:t>
      </w:r>
      <w:proofErr w:type="spellStart"/>
      <w:r w:rsidR="007A059B" w:rsidRPr="005A29D7">
        <w:rPr>
          <w:rStyle w:val="fontstyle01"/>
          <w:rFonts w:asciiTheme="minorHAnsi" w:hAnsiTheme="minorHAnsi"/>
          <w:sz w:val="28"/>
          <w:szCs w:val="28"/>
        </w:rPr>
        <w:t>spawners</w:t>
      </w:r>
      <w:proofErr w:type="spellEnd"/>
      <w:r w:rsidR="007A059B" w:rsidRPr="005A29D7">
        <w:rPr>
          <w:rStyle w:val="fontstyle01"/>
          <w:rFonts w:asciiTheme="minorHAnsi" w:hAnsiTheme="minorHAnsi"/>
          <w:sz w:val="28"/>
          <w:szCs w:val="28"/>
        </w:rPr>
        <w:t xml:space="preserve"> rarely being intercepted (Fig FM-3).  </w:t>
      </w:r>
      <w:r w:rsidR="001F4C7B">
        <w:rPr>
          <w:rStyle w:val="fontstyle01"/>
          <w:rFonts w:asciiTheme="minorHAnsi" w:hAnsiTheme="minorHAnsi"/>
          <w:sz w:val="28"/>
          <w:szCs w:val="28"/>
        </w:rPr>
        <w:t xml:space="preserve">However, when concerns were raised in the region that the spring acoustic survey may be missing capelin due to a change in spawning timing, </w:t>
      </w:r>
      <w:r w:rsidR="001F4C7B" w:rsidRPr="001F4C7B">
        <w:rPr>
          <w:rStyle w:val="fontstyle01"/>
          <w:rFonts w:asciiTheme="minorHAnsi" w:hAnsiTheme="minorHAnsi"/>
          <w:sz w:val="28"/>
          <w:szCs w:val="28"/>
        </w:rPr>
        <w:t xml:space="preserve">repeat acoustic surveys in June of 1991 and 2003 </w:t>
      </w:r>
      <w:r w:rsidR="001F4C7B">
        <w:rPr>
          <w:rStyle w:val="fontstyle01"/>
          <w:rFonts w:asciiTheme="minorHAnsi" w:hAnsiTheme="minorHAnsi"/>
          <w:sz w:val="28"/>
          <w:szCs w:val="28"/>
        </w:rPr>
        <w:t xml:space="preserve">were conducted (Mowbray 2014). These repeat surveys </w:t>
      </w:r>
      <w:r w:rsidR="001F4C7B" w:rsidRPr="001F4C7B">
        <w:rPr>
          <w:rStyle w:val="fontstyle01"/>
          <w:rFonts w:asciiTheme="minorHAnsi" w:hAnsiTheme="minorHAnsi"/>
          <w:sz w:val="28"/>
          <w:szCs w:val="28"/>
        </w:rPr>
        <w:t>failed to detect a marked change in capelin biomass between survey months (Mowbray 2014)</w:t>
      </w:r>
      <w:r w:rsidR="001F4C7B">
        <w:rPr>
          <w:rStyle w:val="fontstyle01"/>
          <w:rFonts w:asciiTheme="minorHAnsi" w:hAnsiTheme="minorHAnsi"/>
          <w:sz w:val="28"/>
          <w:szCs w:val="28"/>
        </w:rPr>
        <w:t xml:space="preserve">. </w:t>
      </w:r>
      <w:r w:rsidR="003E4A2B">
        <w:rPr>
          <w:rStyle w:val="fontstyle01"/>
          <w:rFonts w:asciiTheme="minorHAnsi" w:hAnsiTheme="minorHAnsi"/>
          <w:sz w:val="28"/>
          <w:szCs w:val="28"/>
        </w:rPr>
        <w:t>A</w:t>
      </w:r>
      <w:r w:rsidR="00B37BE7" w:rsidRPr="0019399D">
        <w:rPr>
          <w:rStyle w:val="fontstyle01"/>
          <w:rFonts w:asciiTheme="minorHAnsi" w:hAnsiTheme="minorHAnsi"/>
          <w:sz w:val="28"/>
          <w:szCs w:val="28"/>
        </w:rPr>
        <w:t xml:space="preserve"> delay in migration timing </w:t>
      </w:r>
      <w:r w:rsidR="008E12D3">
        <w:rPr>
          <w:rStyle w:val="fontstyle01"/>
          <w:rFonts w:asciiTheme="minorHAnsi" w:hAnsiTheme="minorHAnsi"/>
          <w:sz w:val="28"/>
          <w:szCs w:val="28"/>
        </w:rPr>
        <w:t xml:space="preserve">also </w:t>
      </w:r>
      <w:r w:rsidR="00B37BE7">
        <w:rPr>
          <w:rStyle w:val="fontstyle01"/>
          <w:rFonts w:asciiTheme="minorHAnsi" w:hAnsiTheme="minorHAnsi"/>
          <w:sz w:val="28"/>
          <w:szCs w:val="28"/>
        </w:rPr>
        <w:t xml:space="preserve">does not </w:t>
      </w:r>
      <w:r w:rsidR="00B37BE7" w:rsidRPr="0019399D">
        <w:rPr>
          <w:rStyle w:val="fontstyle01"/>
          <w:rFonts w:asciiTheme="minorHAnsi" w:hAnsiTheme="minorHAnsi"/>
          <w:sz w:val="28"/>
          <w:szCs w:val="28"/>
        </w:rPr>
        <w:t xml:space="preserve">explain the coincidental sudden decline of capelin in the fall acoustic surveys </w:t>
      </w:r>
      <w:r w:rsidR="00B37BE7">
        <w:rPr>
          <w:rStyle w:val="fontstyle01"/>
          <w:rFonts w:asciiTheme="minorHAnsi" w:hAnsiTheme="minorHAnsi"/>
          <w:sz w:val="28"/>
          <w:szCs w:val="28"/>
        </w:rPr>
        <w:t xml:space="preserve">starting </w:t>
      </w:r>
      <w:r w:rsidR="00B37BE7" w:rsidRPr="0019399D">
        <w:rPr>
          <w:rStyle w:val="fontstyle01"/>
          <w:rFonts w:asciiTheme="minorHAnsi" w:hAnsiTheme="minorHAnsi"/>
          <w:sz w:val="28"/>
          <w:szCs w:val="28"/>
        </w:rPr>
        <w:t>in 1990, a year when spawning</w:t>
      </w:r>
      <w:r w:rsidR="00B37BE7">
        <w:rPr>
          <w:rStyle w:val="fontstyle01"/>
          <w:rFonts w:asciiTheme="minorHAnsi" w:hAnsiTheme="minorHAnsi"/>
          <w:sz w:val="28"/>
          <w:szCs w:val="28"/>
        </w:rPr>
        <w:t xml:space="preserve"> timing was normal (Fig FM-4). </w:t>
      </w:r>
      <w:r w:rsidR="0019399D" w:rsidRPr="0019399D">
        <w:rPr>
          <w:rStyle w:val="fontstyle01"/>
          <w:rFonts w:asciiTheme="minorHAnsi" w:hAnsiTheme="minorHAnsi"/>
          <w:sz w:val="28"/>
          <w:szCs w:val="28"/>
        </w:rPr>
        <w:t>Consequently</w:t>
      </w:r>
      <w:r w:rsidR="00826CBA">
        <w:rPr>
          <w:rStyle w:val="fontstyle01"/>
          <w:rFonts w:asciiTheme="minorHAnsi" w:hAnsiTheme="minorHAnsi"/>
          <w:sz w:val="28"/>
          <w:szCs w:val="28"/>
        </w:rPr>
        <w:t>,</w:t>
      </w:r>
      <w:r w:rsidR="0019399D" w:rsidRPr="0019399D">
        <w:rPr>
          <w:rStyle w:val="fontstyle01"/>
          <w:rFonts w:asciiTheme="minorHAnsi" w:hAnsiTheme="minorHAnsi"/>
          <w:sz w:val="28"/>
          <w:szCs w:val="28"/>
        </w:rPr>
        <w:t xml:space="preserve"> we find no evidence that </w:t>
      </w:r>
      <w:r w:rsidR="00826CBA">
        <w:rPr>
          <w:rStyle w:val="fontstyle01"/>
          <w:rFonts w:asciiTheme="minorHAnsi" w:hAnsiTheme="minorHAnsi"/>
          <w:sz w:val="28"/>
          <w:szCs w:val="28"/>
        </w:rPr>
        <w:t>the persistent</w:t>
      </w:r>
      <w:r w:rsidR="0019399D" w:rsidRPr="0019399D">
        <w:rPr>
          <w:rStyle w:val="fontstyle01"/>
          <w:rFonts w:asciiTheme="minorHAnsi" w:hAnsiTheme="minorHAnsi"/>
          <w:sz w:val="28"/>
          <w:szCs w:val="28"/>
        </w:rPr>
        <w:t xml:space="preserve"> delay in the </w:t>
      </w:r>
      <w:r w:rsidR="00826CBA">
        <w:rPr>
          <w:rStyle w:val="fontstyle01"/>
          <w:rFonts w:asciiTheme="minorHAnsi" w:hAnsiTheme="minorHAnsi"/>
          <w:sz w:val="28"/>
          <w:szCs w:val="28"/>
        </w:rPr>
        <w:t xml:space="preserve">spawning </w:t>
      </w:r>
      <w:r w:rsidR="0019399D" w:rsidRPr="0019399D">
        <w:rPr>
          <w:rStyle w:val="fontstyle01"/>
          <w:rFonts w:asciiTheme="minorHAnsi" w:hAnsiTheme="minorHAnsi"/>
          <w:sz w:val="28"/>
          <w:szCs w:val="28"/>
        </w:rPr>
        <w:t xml:space="preserve">migration </w:t>
      </w:r>
      <w:r w:rsidR="00826CBA">
        <w:rPr>
          <w:rStyle w:val="fontstyle01"/>
          <w:rFonts w:asciiTheme="minorHAnsi" w:hAnsiTheme="minorHAnsi"/>
          <w:sz w:val="28"/>
          <w:szCs w:val="28"/>
        </w:rPr>
        <w:t>of</w:t>
      </w:r>
      <w:r w:rsidR="0019399D" w:rsidRPr="0019399D">
        <w:rPr>
          <w:rStyle w:val="fontstyle01"/>
          <w:rFonts w:asciiTheme="minorHAnsi" w:hAnsiTheme="minorHAnsi"/>
          <w:sz w:val="28"/>
          <w:szCs w:val="28"/>
        </w:rPr>
        <w:t xml:space="preserve"> capelin </w:t>
      </w:r>
      <w:r w:rsidR="00826CBA">
        <w:rPr>
          <w:rStyle w:val="fontstyle01"/>
          <w:rFonts w:asciiTheme="minorHAnsi" w:hAnsiTheme="minorHAnsi"/>
          <w:sz w:val="28"/>
          <w:szCs w:val="28"/>
        </w:rPr>
        <w:t xml:space="preserve">post-1991 </w:t>
      </w:r>
      <w:r w:rsidR="0019399D" w:rsidRPr="0019399D">
        <w:rPr>
          <w:rStyle w:val="fontstyle01"/>
          <w:rFonts w:asciiTheme="minorHAnsi" w:hAnsiTheme="minorHAnsi"/>
          <w:sz w:val="28"/>
          <w:szCs w:val="28"/>
        </w:rPr>
        <w:t xml:space="preserve">is responsible for creating </w:t>
      </w:r>
      <w:r w:rsidR="00B95C7C">
        <w:rPr>
          <w:rStyle w:val="fontstyle01"/>
          <w:rFonts w:asciiTheme="minorHAnsi" w:hAnsiTheme="minorHAnsi"/>
          <w:sz w:val="28"/>
          <w:szCs w:val="28"/>
        </w:rPr>
        <w:t>an</w:t>
      </w:r>
      <w:r w:rsidR="0019399D" w:rsidRPr="0019399D">
        <w:rPr>
          <w:rStyle w:val="fontstyle01"/>
          <w:rFonts w:asciiTheme="minorHAnsi" w:hAnsiTheme="minorHAnsi"/>
          <w:sz w:val="28"/>
          <w:szCs w:val="28"/>
        </w:rPr>
        <w:t xml:space="preserve"> illusion of a</w:t>
      </w:r>
      <w:r w:rsidR="0019399D">
        <w:rPr>
          <w:rStyle w:val="fontstyle01"/>
          <w:rFonts w:asciiTheme="minorHAnsi" w:hAnsiTheme="minorHAnsi"/>
          <w:sz w:val="28"/>
          <w:szCs w:val="28"/>
        </w:rPr>
        <w:t xml:space="preserve"> </w:t>
      </w:r>
      <w:r w:rsidR="0019399D" w:rsidRPr="0019399D">
        <w:rPr>
          <w:rStyle w:val="fontstyle01"/>
          <w:rFonts w:asciiTheme="minorHAnsi" w:hAnsiTheme="minorHAnsi"/>
          <w:sz w:val="28"/>
          <w:szCs w:val="28"/>
        </w:rPr>
        <w:t>sudden and sustained loss of capelin in the spring acoustic surveys conducted by Canada and the USSR</w:t>
      </w:r>
      <w:r w:rsidR="008E12D3">
        <w:rPr>
          <w:rStyle w:val="fontstyle01"/>
          <w:rFonts w:asciiTheme="minorHAnsi" w:hAnsiTheme="minorHAnsi"/>
          <w:sz w:val="28"/>
          <w:szCs w:val="28"/>
        </w:rPr>
        <w:t>. T</w:t>
      </w:r>
      <w:r w:rsidR="00B664CD">
        <w:rPr>
          <w:rStyle w:val="fontstyle01"/>
          <w:rFonts w:asciiTheme="minorHAnsi" w:hAnsiTheme="minorHAnsi"/>
          <w:sz w:val="28"/>
          <w:szCs w:val="28"/>
        </w:rPr>
        <w:t xml:space="preserve">he </w:t>
      </w:r>
      <w:r w:rsidR="00B95C7C">
        <w:rPr>
          <w:rStyle w:val="fontstyle01"/>
          <w:rFonts w:asciiTheme="minorHAnsi" w:hAnsiTheme="minorHAnsi"/>
          <w:sz w:val="28"/>
          <w:szCs w:val="28"/>
        </w:rPr>
        <w:t xml:space="preserve">offshore spring and fall </w:t>
      </w:r>
      <w:r w:rsidR="00B664CD">
        <w:rPr>
          <w:rStyle w:val="fontstyle01"/>
          <w:rFonts w:asciiTheme="minorHAnsi" w:hAnsiTheme="minorHAnsi"/>
          <w:sz w:val="28"/>
          <w:szCs w:val="28"/>
        </w:rPr>
        <w:t>acoustic surveys support the hypothesis of a capelin collapse</w:t>
      </w:r>
      <w:r w:rsidR="0019399D" w:rsidRPr="0019399D">
        <w:rPr>
          <w:rStyle w:val="fontstyle01"/>
          <w:rFonts w:asciiTheme="minorHAnsi" w:hAnsiTheme="minorHAnsi"/>
          <w:sz w:val="28"/>
          <w:szCs w:val="28"/>
        </w:rPr>
        <w:t xml:space="preserve">.  </w:t>
      </w:r>
    </w:p>
    <w:p w:rsidR="00B80B3A" w:rsidRPr="00B80B3A" w:rsidRDefault="00B80B3A" w:rsidP="00154FE1">
      <w:pPr>
        <w:rPr>
          <w:i/>
          <w:color w:val="000000"/>
          <w:sz w:val="28"/>
          <w:szCs w:val="28"/>
        </w:rPr>
      </w:pPr>
      <w:r>
        <w:rPr>
          <w:rStyle w:val="fontstyle01"/>
          <w:rFonts w:asciiTheme="minorHAnsi" w:hAnsiTheme="minorHAnsi"/>
          <w:i/>
          <w:sz w:val="28"/>
          <w:szCs w:val="28"/>
        </w:rPr>
        <w:t>Capelin stock is non-migratory and inshore</w:t>
      </w:r>
      <w:r w:rsidR="008146B1">
        <w:rPr>
          <w:rStyle w:val="fontstyle01"/>
          <w:rFonts w:asciiTheme="minorHAnsi" w:hAnsiTheme="minorHAnsi"/>
          <w:i/>
          <w:sz w:val="28"/>
          <w:szCs w:val="28"/>
        </w:rPr>
        <w:t xml:space="preserve"> post-1991</w:t>
      </w:r>
    </w:p>
    <w:p w:rsidR="00154FE1" w:rsidRDefault="006110D4" w:rsidP="00154FE1">
      <w:pPr>
        <w:rPr>
          <w:sz w:val="28"/>
          <w:szCs w:val="28"/>
        </w:rPr>
      </w:pPr>
      <w:r>
        <w:rPr>
          <w:rStyle w:val="fontstyle01"/>
          <w:rFonts w:asciiTheme="minorHAnsi" w:hAnsiTheme="minorHAnsi"/>
          <w:sz w:val="28"/>
          <w:szCs w:val="28"/>
        </w:rPr>
        <w:t xml:space="preserve">Frank et al. (2016) suggested that an alternate explanation to the apparent offshore </w:t>
      </w:r>
      <w:r w:rsidR="00483CDA">
        <w:rPr>
          <w:rStyle w:val="fontstyle01"/>
          <w:rFonts w:asciiTheme="minorHAnsi" w:hAnsiTheme="minorHAnsi"/>
          <w:sz w:val="28"/>
          <w:szCs w:val="28"/>
        </w:rPr>
        <w:t xml:space="preserve">acoustic </w:t>
      </w:r>
      <w:r>
        <w:rPr>
          <w:rStyle w:val="fontstyle01"/>
          <w:rFonts w:asciiTheme="minorHAnsi" w:hAnsiTheme="minorHAnsi"/>
          <w:sz w:val="28"/>
          <w:szCs w:val="28"/>
        </w:rPr>
        <w:t>survey collapse was an abrupt change in capelin migration patterns</w:t>
      </w:r>
      <w:r w:rsidR="00483CDA">
        <w:rPr>
          <w:rStyle w:val="fontstyle01"/>
          <w:rFonts w:asciiTheme="minorHAnsi" w:hAnsiTheme="minorHAnsi"/>
          <w:sz w:val="28"/>
          <w:szCs w:val="28"/>
        </w:rPr>
        <w:t xml:space="preserve"> post-1991</w:t>
      </w:r>
      <w:r>
        <w:rPr>
          <w:rStyle w:val="fontstyle01"/>
          <w:rFonts w:asciiTheme="minorHAnsi" w:hAnsiTheme="minorHAnsi"/>
          <w:sz w:val="28"/>
          <w:szCs w:val="28"/>
        </w:rPr>
        <w:t>, with capel</w:t>
      </w:r>
      <w:r w:rsidR="00483CDA">
        <w:rPr>
          <w:rStyle w:val="fontstyle01"/>
          <w:rFonts w:asciiTheme="minorHAnsi" w:hAnsiTheme="minorHAnsi"/>
          <w:sz w:val="28"/>
          <w:szCs w:val="28"/>
        </w:rPr>
        <w:t xml:space="preserve">in now remaining inshore year round. </w:t>
      </w:r>
      <w:r w:rsidR="00327768">
        <w:rPr>
          <w:sz w:val="28"/>
          <w:szCs w:val="28"/>
        </w:rPr>
        <w:t xml:space="preserve">The migration hypothesis postulates that a non-migratory capelin stock post-1991 will mature at an earlier age (Frank et al. 2016). </w:t>
      </w:r>
      <w:r w:rsidR="00327768">
        <w:rPr>
          <w:rStyle w:val="fontstyle01"/>
          <w:rFonts w:asciiTheme="minorHAnsi" w:hAnsiTheme="minorHAnsi"/>
          <w:sz w:val="28"/>
          <w:szCs w:val="28"/>
        </w:rPr>
        <w:t xml:space="preserve"> </w:t>
      </w:r>
      <w:r w:rsidR="00483CDA">
        <w:rPr>
          <w:rStyle w:val="fontstyle01"/>
          <w:rFonts w:asciiTheme="minorHAnsi" w:hAnsiTheme="minorHAnsi"/>
          <w:sz w:val="28"/>
          <w:szCs w:val="28"/>
        </w:rPr>
        <w:t xml:space="preserve">To test this hypothesis, </w:t>
      </w:r>
      <w:r w:rsidR="00483CDA">
        <w:rPr>
          <w:sz w:val="28"/>
          <w:szCs w:val="28"/>
        </w:rPr>
        <w:t>w</w:t>
      </w:r>
      <w:r w:rsidR="00154FE1">
        <w:rPr>
          <w:sz w:val="28"/>
          <w:szCs w:val="28"/>
        </w:rPr>
        <w:t>e examined trends in capelin maturity from 1982-2015 using data from the spring acoustic survey with capelin partitioned into spatial strata based on both depth and latitude</w:t>
      </w:r>
      <w:r w:rsidR="00154FE1" w:rsidRPr="00CD44CE">
        <w:rPr>
          <w:sz w:val="28"/>
          <w:szCs w:val="28"/>
        </w:rPr>
        <w:t xml:space="preserve">. </w:t>
      </w:r>
      <w:r w:rsidR="00154FE1">
        <w:rPr>
          <w:sz w:val="28"/>
          <w:szCs w:val="28"/>
        </w:rPr>
        <w:t>Annually, t</w:t>
      </w:r>
      <w:r w:rsidR="00154FE1" w:rsidRPr="00437377">
        <w:rPr>
          <w:sz w:val="28"/>
          <w:szCs w:val="28"/>
        </w:rPr>
        <w:t>he fraction of capelin</w:t>
      </w:r>
      <w:r w:rsidR="00154FE1">
        <w:rPr>
          <w:sz w:val="28"/>
          <w:szCs w:val="28"/>
        </w:rPr>
        <w:t xml:space="preserve"> in each age-class and strata that </w:t>
      </w:r>
      <w:r w:rsidR="00154FE1" w:rsidRPr="00437377">
        <w:rPr>
          <w:sz w:val="28"/>
          <w:szCs w:val="28"/>
        </w:rPr>
        <w:t xml:space="preserve">were </w:t>
      </w:r>
      <w:r w:rsidR="00154FE1">
        <w:rPr>
          <w:sz w:val="28"/>
          <w:szCs w:val="28"/>
        </w:rPr>
        <w:t xml:space="preserve">classed as mature were divided </w:t>
      </w:r>
      <w:r w:rsidR="00154FE1" w:rsidRPr="00437377">
        <w:rPr>
          <w:sz w:val="28"/>
          <w:szCs w:val="28"/>
        </w:rPr>
        <w:t xml:space="preserve">by the total number of capelin </w:t>
      </w:r>
      <w:r w:rsidR="00154FE1">
        <w:rPr>
          <w:sz w:val="28"/>
          <w:szCs w:val="28"/>
        </w:rPr>
        <w:t>from that age-</w:t>
      </w:r>
      <w:r w:rsidR="00154FE1">
        <w:rPr>
          <w:sz w:val="28"/>
          <w:szCs w:val="28"/>
        </w:rPr>
        <w:lastRenderedPageBreak/>
        <w:t>class</w:t>
      </w:r>
      <w:r w:rsidR="00154FE1" w:rsidRPr="00437377">
        <w:rPr>
          <w:sz w:val="28"/>
          <w:szCs w:val="28"/>
        </w:rPr>
        <w:t>.</w:t>
      </w:r>
      <w:r w:rsidR="00154FE1">
        <w:rPr>
          <w:sz w:val="28"/>
          <w:szCs w:val="28"/>
        </w:rPr>
        <w:t xml:space="preserve"> There were a number of changes in capelin maturation trends from 1982-2015. Prior to 1991, ~7% of age-2 </w:t>
      </w:r>
      <w:r w:rsidR="00154FE1" w:rsidRPr="00437377">
        <w:rPr>
          <w:sz w:val="28"/>
          <w:szCs w:val="28"/>
        </w:rPr>
        <w:t xml:space="preserve">and </w:t>
      </w:r>
      <w:r w:rsidR="00154FE1">
        <w:rPr>
          <w:sz w:val="28"/>
          <w:szCs w:val="28"/>
        </w:rPr>
        <w:t>~58% of age-3</w:t>
      </w:r>
      <w:r w:rsidR="00154FE1" w:rsidRPr="00437377">
        <w:rPr>
          <w:sz w:val="28"/>
          <w:szCs w:val="28"/>
        </w:rPr>
        <w:t xml:space="preserve"> capelin were classed as mature and there was substantial variability in the fraction of individuals within an age-class that were mature in a particular year. </w:t>
      </w:r>
      <w:r w:rsidR="00154FE1">
        <w:rPr>
          <w:sz w:val="28"/>
          <w:szCs w:val="28"/>
        </w:rPr>
        <w:t>At age-4</w:t>
      </w:r>
      <w:r w:rsidR="00154FE1" w:rsidRPr="00437377">
        <w:rPr>
          <w:sz w:val="28"/>
          <w:szCs w:val="28"/>
        </w:rPr>
        <w:t>, nearly all capelin were classed as mature on a consistent basis. Between 1991 and 1999, data on capelin maturity was sparse, but from the limited data that w</w:t>
      </w:r>
      <w:r w:rsidR="008E12D3">
        <w:rPr>
          <w:sz w:val="28"/>
          <w:szCs w:val="28"/>
        </w:rPr>
        <w:t>ere</w:t>
      </w:r>
      <w:r w:rsidR="00154FE1" w:rsidRPr="00437377">
        <w:rPr>
          <w:sz w:val="28"/>
          <w:szCs w:val="28"/>
        </w:rPr>
        <w:t xml:space="preserve"> available, it appears that there was a general increase in the percentages of age</w:t>
      </w:r>
      <w:r w:rsidR="008E12D3">
        <w:rPr>
          <w:sz w:val="28"/>
          <w:szCs w:val="28"/>
        </w:rPr>
        <w:t>s-2 and</w:t>
      </w:r>
      <w:r w:rsidR="00154FE1">
        <w:rPr>
          <w:sz w:val="28"/>
          <w:szCs w:val="28"/>
        </w:rPr>
        <w:t xml:space="preserve"> 3 </w:t>
      </w:r>
      <w:r w:rsidR="00154FE1" w:rsidRPr="00437377">
        <w:rPr>
          <w:sz w:val="28"/>
          <w:szCs w:val="28"/>
        </w:rPr>
        <w:t>th</w:t>
      </w:r>
      <w:r w:rsidR="00154FE1">
        <w:rPr>
          <w:sz w:val="28"/>
          <w:szCs w:val="28"/>
        </w:rPr>
        <w:t xml:space="preserve">at </w:t>
      </w:r>
      <w:r w:rsidR="00423CC3">
        <w:rPr>
          <w:sz w:val="28"/>
          <w:szCs w:val="28"/>
        </w:rPr>
        <w:t>were mature</w:t>
      </w:r>
      <w:r w:rsidR="00154FE1">
        <w:rPr>
          <w:sz w:val="28"/>
          <w:szCs w:val="28"/>
        </w:rPr>
        <w:t xml:space="preserve">. From 2000-2010, 57% age-2 and 99% age-3 were mature, which was a significant increase from 1982-1990. Since 2010, the </w:t>
      </w:r>
      <w:r w:rsidR="00AD6C4C">
        <w:rPr>
          <w:sz w:val="28"/>
          <w:szCs w:val="28"/>
        </w:rPr>
        <w:t>proportion</w:t>
      </w:r>
      <w:r w:rsidR="00154FE1">
        <w:rPr>
          <w:sz w:val="28"/>
          <w:szCs w:val="28"/>
        </w:rPr>
        <w:t xml:space="preserve"> of mature age-2’s declined substantially to </w:t>
      </w:r>
      <w:r w:rsidR="00154FE1" w:rsidRPr="00437377">
        <w:rPr>
          <w:sz w:val="28"/>
          <w:szCs w:val="28"/>
        </w:rPr>
        <w:t xml:space="preserve">40% and </w:t>
      </w:r>
      <w:r w:rsidR="00154FE1">
        <w:rPr>
          <w:sz w:val="28"/>
          <w:szCs w:val="28"/>
        </w:rPr>
        <w:t xml:space="preserve">the </w:t>
      </w:r>
      <w:r w:rsidR="008E12D3">
        <w:rPr>
          <w:sz w:val="28"/>
          <w:szCs w:val="28"/>
        </w:rPr>
        <w:t>proportion of</w:t>
      </w:r>
      <w:r w:rsidR="00154FE1">
        <w:rPr>
          <w:sz w:val="28"/>
          <w:szCs w:val="28"/>
        </w:rPr>
        <w:t xml:space="preserve"> mature age-3’s experienced a </w:t>
      </w:r>
      <w:r w:rsidR="00154FE1" w:rsidRPr="00437377">
        <w:rPr>
          <w:sz w:val="28"/>
          <w:szCs w:val="28"/>
        </w:rPr>
        <w:t xml:space="preserve">smaller decline to 93%. </w:t>
      </w:r>
    </w:p>
    <w:p w:rsidR="00154FE1" w:rsidRPr="00437377" w:rsidRDefault="00154FE1" w:rsidP="00154FE1">
      <w:pPr>
        <w:rPr>
          <w:sz w:val="28"/>
          <w:szCs w:val="28"/>
        </w:rPr>
      </w:pPr>
      <w:r>
        <w:rPr>
          <w:sz w:val="28"/>
          <w:szCs w:val="28"/>
        </w:rPr>
        <w:t xml:space="preserve">While </w:t>
      </w:r>
      <w:r w:rsidR="00705335">
        <w:rPr>
          <w:sz w:val="28"/>
          <w:szCs w:val="28"/>
        </w:rPr>
        <w:t>our</w:t>
      </w:r>
      <w:r>
        <w:rPr>
          <w:sz w:val="28"/>
          <w:szCs w:val="28"/>
        </w:rPr>
        <w:t xml:space="preserve"> analysis on maturity pre- and post-1991 is </w:t>
      </w:r>
      <w:r w:rsidR="00EB0ED6">
        <w:rPr>
          <w:sz w:val="28"/>
          <w:szCs w:val="28"/>
        </w:rPr>
        <w:t xml:space="preserve">consistent with Frank et </w:t>
      </w:r>
      <w:r>
        <w:rPr>
          <w:sz w:val="28"/>
          <w:szCs w:val="28"/>
        </w:rPr>
        <w:t>al</w:t>
      </w:r>
      <w:r w:rsidR="00EB0ED6">
        <w:rPr>
          <w:sz w:val="28"/>
          <w:szCs w:val="28"/>
        </w:rPr>
        <w:t>.</w:t>
      </w:r>
      <w:r>
        <w:rPr>
          <w:sz w:val="28"/>
          <w:szCs w:val="28"/>
        </w:rPr>
        <w:t xml:space="preserve"> (2016)’s hypothesis that a capelin population that is no longer migrating will have a younger age at maturity, </w:t>
      </w:r>
      <w:r w:rsidR="00705335">
        <w:rPr>
          <w:sz w:val="28"/>
          <w:szCs w:val="28"/>
        </w:rPr>
        <w:t>our</w:t>
      </w:r>
      <w:r>
        <w:rPr>
          <w:sz w:val="28"/>
          <w:szCs w:val="28"/>
        </w:rPr>
        <w:t xml:space="preserve"> results are also consistent </w:t>
      </w:r>
      <w:r w:rsidR="00705335">
        <w:rPr>
          <w:sz w:val="28"/>
          <w:szCs w:val="28"/>
        </w:rPr>
        <w:t>with the hypothesis that</w:t>
      </w:r>
      <w:r>
        <w:rPr>
          <w:sz w:val="28"/>
          <w:szCs w:val="28"/>
        </w:rPr>
        <w:t xml:space="preserve"> age at maturity will decline in fish populations that are stressed</w:t>
      </w:r>
      <w:r w:rsidR="00705335">
        <w:rPr>
          <w:sz w:val="28"/>
          <w:szCs w:val="28"/>
        </w:rPr>
        <w:t xml:space="preserve"> (</w:t>
      </w:r>
      <w:proofErr w:type="spellStart"/>
      <w:r w:rsidR="00705335">
        <w:rPr>
          <w:sz w:val="28"/>
          <w:szCs w:val="28"/>
        </w:rPr>
        <w:t>Trippel</w:t>
      </w:r>
      <w:proofErr w:type="spellEnd"/>
      <w:r w:rsidR="00705335">
        <w:rPr>
          <w:sz w:val="28"/>
          <w:szCs w:val="28"/>
        </w:rPr>
        <w:t xml:space="preserve"> </w:t>
      </w:r>
      <w:r w:rsidR="00705335">
        <w:rPr>
          <w:sz w:val="28"/>
          <w:szCs w:val="28"/>
        </w:rPr>
        <w:fldChar w:fldCharType="begin" w:fldLock="1"/>
      </w:r>
      <w:r w:rsidR="00705335">
        <w:rPr>
          <w:sz w:val="28"/>
          <w:szCs w:val="28"/>
        </w:rPr>
        <w:instrText>ADDIN CSL_CITATION { "citationItems" : [ { "id" : "ITEM-1", "itemData" : { "DOI" : "10.1525/bio.2010.60.10.17", "ISBN" : "0893274267", "author" : [ { "dropping-particle" : "", "family" : "Trippel", "given" : "Edward A", "non-dropping-particle" : "", "parse-names" : false, "suffix" : "" } ], "container-title" : "BioScience", "id" : "ITEM-1", "issue" : "11", "issued" : { "date-parts" : [ [ "1995" ] ] }, "page" : "759-771", "title" : "Age at maturity as a stress indicator in fisheries", "type" : "article-journal", "volume" : "45" }, "suppress-author" : 1, "uris" : [ "http://www.mendeley.com/documents/?uuid=a3bda2a8-339f-440d-89a3-aea87622d2c2" ] } ], "mendeley" : { "formattedCitation" : "(1995)", "plainTextFormattedCitation" : "(1995)", "previouslyFormattedCitation" : "(1995)" }, "properties" : {  }, "schema" : "https://github.com/citation-style-language/schema/raw/master/csl-citation.json" }</w:instrText>
      </w:r>
      <w:r w:rsidR="00705335">
        <w:rPr>
          <w:sz w:val="28"/>
          <w:szCs w:val="28"/>
        </w:rPr>
        <w:fldChar w:fldCharType="separate"/>
      </w:r>
      <w:r w:rsidR="00705335" w:rsidRPr="00B747CB">
        <w:rPr>
          <w:noProof/>
          <w:sz w:val="28"/>
          <w:szCs w:val="28"/>
        </w:rPr>
        <w:t>1995)</w:t>
      </w:r>
      <w:r w:rsidR="00705335">
        <w:rPr>
          <w:sz w:val="28"/>
          <w:szCs w:val="28"/>
        </w:rPr>
        <w:fldChar w:fldCharType="end"/>
      </w:r>
      <w:r>
        <w:rPr>
          <w:sz w:val="28"/>
          <w:szCs w:val="28"/>
        </w:rPr>
        <w:t xml:space="preserve">, with a stressed population being defined by </w:t>
      </w:r>
      <w:proofErr w:type="spellStart"/>
      <w:r>
        <w:rPr>
          <w:sz w:val="28"/>
          <w:szCs w:val="28"/>
        </w:rPr>
        <w:t>Shuter</w:t>
      </w:r>
      <w:proofErr w:type="spellEnd"/>
      <w:r>
        <w:rPr>
          <w:sz w:val="28"/>
          <w:szCs w:val="28"/>
        </w:rPr>
        <w:t xml:space="preserve"> </w:t>
      </w:r>
      <w:r>
        <w:rPr>
          <w:sz w:val="28"/>
          <w:szCs w:val="28"/>
        </w:rPr>
        <w:fldChar w:fldCharType="begin" w:fldLock="1"/>
      </w:r>
      <w:r>
        <w:rPr>
          <w:sz w:val="28"/>
          <w:szCs w:val="28"/>
        </w:rPr>
        <w:instrText>ADDIN CSL_CITATION { "citationItems" : [ { "id" : "ITEM-1", "itemData" : { "abstract" : "Similarities in the population-level responses of fish to different environmental stressors stem from the narrow range of compensatory mechanisms that limit variations in fish population abundance. Such mechanisms typically operate through resource bottlenecks that occur either early of late in the life cycle. A simple model for population dynamics shows that the effects of different stressors on adult abundance depend strongly on whether the resource bottleneck occurs early or late in the life cycle. Symptoms of population-level stress fall naturally into two categories: those that reflect changes in the environment's carrying capacity for the population and those that reflect changes in the innate capacity of a typical population member to survive and reproduce in its local environment in the absence of intraspecific competition. Each of these categories is characterized by a typical sequence of specific population level responses. These responses involve changes in three distinct attributes of the population: habitat occupation (ie. the distribution of individual population members through the available habitat); the well-being (eg body condition ) of a typical population member ; and the balance of birth and death rates. Typical response sequences are illustrated by case histories that document the changes evoked in wild populations by different stressors (exploitation, oxygen deficit, reduced pH, introduction of new species). These sequences are used to define the elements of a monitoring program that can detect early symptoms of population level stress. Adult size and food web position exert strong effects on the lag between the occurrence of an environmental change and the appearance of stress symptoms at the population level . This should be taken into account when decisions are made about which populations of a specific community should be monitored.", "author" : [ { "dropping-particle" : "", "family" : "Shuter", "given" : "B. J.", "non-dropping-particle" : "", "parse-names" : false, "suffix" : "" } ], "container-title" : "American fisheries society symposium", "id" : "ITEM-1", "issue" : "June", "issued" : { "date-parts" : [ [ "1990" ] ] }, "page" : "145-166", "title" : "Population-Level indicators of stress", "type" : "article-journal", "volume" : "8" }, "suppress-author" : 1, "uris" : [ "http://www.mendeley.com/documents/?uuid=b712a5a9-2880-46d0-a251-2c9cdde2d4ef" ] } ], "mendeley" : { "formattedCitation" : "(1990)", "plainTextFormattedCitation" : "(1990)", "previouslyFormattedCitation" : "(1990)" }, "properties" : {  }, "schema" : "https://github.com/citation-style-language/schema/raw/master/csl-citation.json" }</w:instrText>
      </w:r>
      <w:r>
        <w:rPr>
          <w:sz w:val="28"/>
          <w:szCs w:val="28"/>
        </w:rPr>
        <w:fldChar w:fldCharType="separate"/>
      </w:r>
      <w:r w:rsidRPr="0032076C">
        <w:rPr>
          <w:noProof/>
          <w:sz w:val="28"/>
          <w:szCs w:val="28"/>
        </w:rPr>
        <w:t>(1990)</w:t>
      </w:r>
      <w:r>
        <w:rPr>
          <w:sz w:val="28"/>
          <w:szCs w:val="28"/>
        </w:rPr>
        <w:fldChar w:fldCharType="end"/>
      </w:r>
      <w:r>
        <w:rPr>
          <w:sz w:val="28"/>
          <w:szCs w:val="28"/>
        </w:rPr>
        <w:t xml:space="preserve"> as “one that has undergone a substantial decline in size”. Furthermore, it is possible to see rapid changes in age</w:t>
      </w:r>
      <w:r w:rsidR="00DD752E">
        <w:rPr>
          <w:sz w:val="28"/>
          <w:szCs w:val="28"/>
        </w:rPr>
        <w:t xml:space="preserve"> </w:t>
      </w:r>
      <w:r>
        <w:rPr>
          <w:sz w:val="28"/>
          <w:szCs w:val="28"/>
        </w:rPr>
        <w:t>at</w:t>
      </w:r>
      <w:r w:rsidR="00DD752E">
        <w:rPr>
          <w:sz w:val="28"/>
          <w:szCs w:val="28"/>
        </w:rPr>
        <w:t xml:space="preserve"> </w:t>
      </w:r>
      <w:r>
        <w:rPr>
          <w:sz w:val="28"/>
          <w:szCs w:val="28"/>
        </w:rPr>
        <w:t>maturity in response to shifts in stock size (</w:t>
      </w:r>
      <w:proofErr w:type="spellStart"/>
      <w:r>
        <w:rPr>
          <w:sz w:val="28"/>
          <w:szCs w:val="28"/>
        </w:rPr>
        <w:t>Trippel</w:t>
      </w:r>
      <w:proofErr w:type="spellEnd"/>
      <w:r>
        <w:rPr>
          <w:sz w:val="28"/>
          <w:szCs w:val="28"/>
        </w:rPr>
        <w:t xml:space="preserve"> 1995); for example, as Atlantic herring stocks increased in the mid-1980s in the </w:t>
      </w:r>
      <w:r w:rsidRPr="00443630">
        <w:rPr>
          <w:sz w:val="28"/>
          <w:szCs w:val="28"/>
          <w:highlight w:val="yellow"/>
        </w:rPr>
        <w:t>Gulf of St. Lawrence</w:t>
      </w:r>
      <w:r>
        <w:rPr>
          <w:sz w:val="28"/>
          <w:szCs w:val="28"/>
        </w:rPr>
        <w:t>, there was a 50% decrease in the percentage of mature age-3 Atlantic herring (</w:t>
      </w:r>
      <w:commentRangeStart w:id="2"/>
      <w:r>
        <w:rPr>
          <w:sz w:val="28"/>
          <w:szCs w:val="28"/>
        </w:rPr>
        <w:t>Melvin et al. 1995</w:t>
      </w:r>
      <w:commentRangeEnd w:id="2"/>
      <w:r w:rsidR="0087597C">
        <w:rPr>
          <w:rStyle w:val="CommentReference"/>
        </w:rPr>
        <w:commentReference w:id="2"/>
      </w:r>
      <w:r>
        <w:rPr>
          <w:sz w:val="28"/>
          <w:szCs w:val="28"/>
        </w:rPr>
        <w:t xml:space="preserve">). There has been a similar response recently in NAFO Div. 2J3KL with a recent decline in the fraction of mature ages-2 and </w:t>
      </w:r>
      <w:proofErr w:type="gramStart"/>
      <w:r>
        <w:rPr>
          <w:sz w:val="28"/>
          <w:szCs w:val="28"/>
        </w:rPr>
        <w:t xml:space="preserve">-3 </w:t>
      </w:r>
      <w:r w:rsidR="00423CC3">
        <w:rPr>
          <w:sz w:val="28"/>
          <w:szCs w:val="28"/>
        </w:rPr>
        <w:t>capelin</w:t>
      </w:r>
      <w:proofErr w:type="gramEnd"/>
      <w:r w:rsidR="00423CC3">
        <w:rPr>
          <w:sz w:val="28"/>
          <w:szCs w:val="28"/>
        </w:rPr>
        <w:t xml:space="preserve"> </w:t>
      </w:r>
      <w:r>
        <w:rPr>
          <w:sz w:val="28"/>
          <w:szCs w:val="28"/>
        </w:rPr>
        <w:t>since 2010, which correspond</w:t>
      </w:r>
      <w:r w:rsidR="00423CC3">
        <w:rPr>
          <w:sz w:val="28"/>
          <w:szCs w:val="28"/>
        </w:rPr>
        <w:t>ed</w:t>
      </w:r>
      <w:r>
        <w:rPr>
          <w:sz w:val="28"/>
          <w:szCs w:val="28"/>
        </w:rPr>
        <w:t xml:space="preserve"> </w:t>
      </w:r>
      <w:r w:rsidR="00096463">
        <w:rPr>
          <w:sz w:val="28"/>
          <w:szCs w:val="28"/>
        </w:rPr>
        <w:t>with</w:t>
      </w:r>
      <w:r>
        <w:rPr>
          <w:sz w:val="28"/>
          <w:szCs w:val="28"/>
        </w:rPr>
        <w:t xml:space="preserve"> a recent increase in capelin biomass. </w:t>
      </w:r>
    </w:p>
    <w:p w:rsidR="00154FE1" w:rsidRDefault="00154FE1" w:rsidP="00154FE1">
      <w:pPr>
        <w:rPr>
          <w:sz w:val="28"/>
          <w:szCs w:val="28"/>
        </w:rPr>
      </w:pPr>
      <w:r>
        <w:rPr>
          <w:sz w:val="28"/>
          <w:szCs w:val="28"/>
        </w:rPr>
        <w:t>Younger ages</w:t>
      </w:r>
      <w:r w:rsidR="00DD752E">
        <w:rPr>
          <w:sz w:val="28"/>
          <w:szCs w:val="28"/>
        </w:rPr>
        <w:t xml:space="preserve"> </w:t>
      </w:r>
      <w:r>
        <w:rPr>
          <w:sz w:val="28"/>
          <w:szCs w:val="28"/>
        </w:rPr>
        <w:t>at</w:t>
      </w:r>
      <w:r w:rsidR="00DD752E">
        <w:rPr>
          <w:sz w:val="28"/>
          <w:szCs w:val="28"/>
        </w:rPr>
        <w:t xml:space="preserve"> </w:t>
      </w:r>
      <w:r>
        <w:rPr>
          <w:sz w:val="28"/>
          <w:szCs w:val="28"/>
        </w:rPr>
        <w:t xml:space="preserve">maturity have a number of potentially negative implications for capelin biomass that challenge Frank et al. (2016)’s </w:t>
      </w:r>
      <w:r w:rsidR="00DD752E">
        <w:rPr>
          <w:sz w:val="28"/>
          <w:szCs w:val="28"/>
        </w:rPr>
        <w:t xml:space="preserve">migration </w:t>
      </w:r>
      <w:r>
        <w:rPr>
          <w:sz w:val="28"/>
          <w:szCs w:val="28"/>
        </w:rPr>
        <w:t>hypothesis. M</w:t>
      </w:r>
      <w:r w:rsidRPr="00437377">
        <w:rPr>
          <w:sz w:val="28"/>
          <w:szCs w:val="28"/>
        </w:rPr>
        <w:t xml:space="preserve">ale capelin are essentially </w:t>
      </w:r>
      <w:proofErr w:type="spellStart"/>
      <w:r w:rsidRPr="00437377">
        <w:rPr>
          <w:sz w:val="28"/>
          <w:szCs w:val="28"/>
        </w:rPr>
        <w:t>semelparou</w:t>
      </w:r>
      <w:r>
        <w:rPr>
          <w:sz w:val="28"/>
          <w:szCs w:val="28"/>
        </w:rPr>
        <w:t>s</w:t>
      </w:r>
      <w:proofErr w:type="spellEnd"/>
      <w:r>
        <w:rPr>
          <w:sz w:val="28"/>
          <w:szCs w:val="28"/>
        </w:rPr>
        <w:t xml:space="preserve">, with typically </w:t>
      </w:r>
      <w:r w:rsidRPr="00437377">
        <w:rPr>
          <w:sz w:val="28"/>
          <w:szCs w:val="28"/>
        </w:rPr>
        <w:t xml:space="preserve">one reproductive period before dying, while females are </w:t>
      </w:r>
      <w:proofErr w:type="spellStart"/>
      <w:r w:rsidRPr="00437377">
        <w:rPr>
          <w:sz w:val="28"/>
          <w:szCs w:val="28"/>
        </w:rPr>
        <w:t>iteroparous</w:t>
      </w:r>
      <w:proofErr w:type="spellEnd"/>
      <w:r w:rsidRPr="00437377">
        <w:rPr>
          <w:sz w:val="28"/>
          <w:szCs w:val="28"/>
        </w:rPr>
        <w:t>,</w:t>
      </w:r>
      <w:r>
        <w:rPr>
          <w:sz w:val="28"/>
          <w:szCs w:val="28"/>
        </w:rPr>
        <w:t xml:space="preserve"> reproducing in multiple years </w:t>
      </w:r>
      <w:r>
        <w:rPr>
          <w:sz w:val="28"/>
          <w:szCs w:val="28"/>
        </w:rPr>
        <w:fldChar w:fldCharType="begin" w:fldLock="1"/>
      </w:r>
      <w:r>
        <w:rPr>
          <w:sz w:val="28"/>
          <w:szCs w:val="28"/>
        </w:rPr>
        <w:instrText>ADDIN CSL_CITATION { "citationItems" : [ { "id" : "ITEM-1", "itemData" : { "DOI" : "10.1139/f97-275", "ISSN" : "0706-652X", "abstract" : "The life history of capelin (Mallotus villosus) is presently suggested to be sex specific: while males follow a semelparous batch-spawning strategy, females are iteroparous. This hypothesis is based on predictions from a life history simulation model of Barents Sea capelin that shows that iteroparity is more profitable than semelparity for females, but for males, semelparity with several matings with females may be as profitable as iteroparity. These predictions are supported by (i) reports of males mating with several females during a spawning season, (ii) males having a lower gonadosomatic index than females and instead spending their energy on mating and somatic growth, and (iii) an observed higher mortality for males after spawning. The Darwinian fitness of female capelin is limited by the amount of eggs they can carry, and offspring production may only be increased by undertaking several spawning seasons with yearly intervals. Added together, these indices suggest that male and female capelin follow different life history strategies.", "author" : [ { "dropping-particle" : "", "family" : "Huse", "given" : "Geir", "non-dropping-particle" : "", "parse-names" : false, "suffix" : "" } ], "container-title" : "Canadian Journal of Fisheries and Aquatic Sciences", "id" : "ITEM-1", "issue" : "3", "issued" : { "date-parts" : [ [ "1998" ] ] }, "page" : "631-638", "title" : "Sex-specific life history strategies in capelin (Mallotus villosus)?", "type" : "article-journal", "volume" : "55" }, "uris" : [ "http://www.mendeley.com/documents/?uuid=eee83fcd-6bdf-4263-b551-02fbd4ba5e8d" ] } ], "mendeley" : { "formattedCitation" : "(Huse, 1998)", "plainTextFormattedCitation" : "(Huse, 1998)", "previouslyFormattedCitation" : "(Huse, 1998)" }, "properties" : {  }, "schema" : "https://github.com/citation-style-language/schema/raw/master/csl-citation.json" }</w:instrText>
      </w:r>
      <w:r>
        <w:rPr>
          <w:sz w:val="28"/>
          <w:szCs w:val="28"/>
        </w:rPr>
        <w:fldChar w:fldCharType="separate"/>
      </w:r>
      <w:r w:rsidRPr="002B12AF">
        <w:rPr>
          <w:noProof/>
          <w:sz w:val="28"/>
          <w:szCs w:val="28"/>
        </w:rPr>
        <w:t>(Huse, 1998)</w:t>
      </w:r>
      <w:r>
        <w:rPr>
          <w:sz w:val="28"/>
          <w:szCs w:val="28"/>
        </w:rPr>
        <w:fldChar w:fldCharType="end"/>
      </w:r>
      <w:r>
        <w:rPr>
          <w:sz w:val="28"/>
          <w:szCs w:val="28"/>
        </w:rPr>
        <w:t>. A shift towards earlier</w:t>
      </w:r>
      <w:r w:rsidRPr="00437377">
        <w:rPr>
          <w:sz w:val="28"/>
          <w:szCs w:val="28"/>
        </w:rPr>
        <w:t xml:space="preserve"> maturation</w:t>
      </w:r>
      <w:r>
        <w:rPr>
          <w:sz w:val="28"/>
          <w:szCs w:val="28"/>
        </w:rPr>
        <w:t xml:space="preserve"> post-1991</w:t>
      </w:r>
      <w:r w:rsidRPr="00437377">
        <w:rPr>
          <w:sz w:val="28"/>
          <w:szCs w:val="28"/>
        </w:rPr>
        <w:t xml:space="preserve">, with most capelin being mature by age-3, </w:t>
      </w:r>
      <w:r>
        <w:rPr>
          <w:sz w:val="28"/>
          <w:szCs w:val="28"/>
        </w:rPr>
        <w:t>has resulted</w:t>
      </w:r>
      <w:r w:rsidRPr="00437377">
        <w:rPr>
          <w:sz w:val="28"/>
          <w:szCs w:val="28"/>
        </w:rPr>
        <w:t xml:space="preserve"> in a substantial reduction in the number of age-4 male </w:t>
      </w:r>
      <w:r>
        <w:rPr>
          <w:sz w:val="28"/>
          <w:szCs w:val="28"/>
        </w:rPr>
        <w:t>capelin</w:t>
      </w:r>
      <w:r w:rsidRPr="00437377">
        <w:rPr>
          <w:sz w:val="28"/>
          <w:szCs w:val="28"/>
        </w:rPr>
        <w:t>. The reduct</w:t>
      </w:r>
      <w:r>
        <w:rPr>
          <w:sz w:val="28"/>
          <w:szCs w:val="28"/>
        </w:rPr>
        <w:t xml:space="preserve">ion in the number of age-4 </w:t>
      </w:r>
      <w:r w:rsidRPr="00437377">
        <w:rPr>
          <w:sz w:val="28"/>
          <w:szCs w:val="28"/>
        </w:rPr>
        <w:t>males</w:t>
      </w:r>
      <w:r>
        <w:rPr>
          <w:sz w:val="28"/>
          <w:szCs w:val="28"/>
        </w:rPr>
        <w:t xml:space="preserve"> impacts age-4 females because, </w:t>
      </w:r>
      <w:r w:rsidRPr="00437377">
        <w:rPr>
          <w:sz w:val="28"/>
          <w:szCs w:val="28"/>
        </w:rPr>
        <w:t>if all o</w:t>
      </w:r>
      <w:r>
        <w:rPr>
          <w:sz w:val="28"/>
          <w:szCs w:val="28"/>
        </w:rPr>
        <w:t xml:space="preserve">ther factors remain equal, age-4 females </w:t>
      </w:r>
      <w:r w:rsidRPr="00437377">
        <w:rPr>
          <w:sz w:val="28"/>
          <w:szCs w:val="28"/>
        </w:rPr>
        <w:t xml:space="preserve">will experience a greater share of predation pressure due to there being fewer age-4 males </w:t>
      </w:r>
      <w:r>
        <w:rPr>
          <w:sz w:val="28"/>
          <w:szCs w:val="28"/>
        </w:rPr>
        <w:t xml:space="preserve">available to absorb </w:t>
      </w:r>
      <w:r>
        <w:rPr>
          <w:sz w:val="28"/>
          <w:szCs w:val="28"/>
        </w:rPr>
        <w:lastRenderedPageBreak/>
        <w:t>predation</w:t>
      </w:r>
      <w:r w:rsidRPr="00437377">
        <w:rPr>
          <w:sz w:val="28"/>
          <w:szCs w:val="28"/>
        </w:rPr>
        <w:t>.</w:t>
      </w:r>
      <w:r>
        <w:rPr>
          <w:sz w:val="28"/>
          <w:szCs w:val="28"/>
        </w:rPr>
        <w:t xml:space="preserve"> </w:t>
      </w:r>
      <w:r w:rsidRPr="00437377">
        <w:rPr>
          <w:sz w:val="28"/>
          <w:szCs w:val="28"/>
        </w:rPr>
        <w:t>Maturing at a younger age requires capelin to divert energy away from somatic growth towards developing gonads. This results in consistently small</w:t>
      </w:r>
      <w:r>
        <w:rPr>
          <w:sz w:val="28"/>
          <w:szCs w:val="28"/>
        </w:rPr>
        <w:t xml:space="preserve">er capelin across age-classes </w:t>
      </w:r>
      <w:r>
        <w:rPr>
          <w:sz w:val="28"/>
          <w:szCs w:val="28"/>
        </w:rPr>
        <w:fldChar w:fldCharType="begin" w:fldLock="1"/>
      </w:r>
      <w:r>
        <w:rPr>
          <w:sz w:val="28"/>
          <w:szCs w:val="28"/>
        </w:rPr>
        <w:instrText>ADDIN CSL_CITATION { "citationItems" : [ { "id" : "ITEM-1", "itemData" : { "DOI" : "10.1139/cjfas-58-1-73", "ISBN" : "0706-652X", "ISSN" : "12057533", "PMID" : "1426", "abstract" : "Capelin (Mallotus villosus), an important forage and commercial fish in the Northwest Atlantic, has exhibited dramatic changes in its biology during the 1990s, coincident with extreme oceanographic conditions and the collapse of major groundfish stocks. Commercial exploitation has not been a serious factor influencing the population biology of capelin in the area. The overall consumption of capelin has declined as predator stock abundances have changed. Data on plankton are sparse, but there appears to have been a decline in zooplankton abundance during the 1990s, and at the same time, a phytoplankton index increased. The impact of the changes in the physical environment has been the subject of previous studies and these are reviewed. The relative impacts of four factors, commercial exploitation, predation, food availability, and the physical environment, on the changes in capelin biology are discussed in the context of capelin as a single species and in the context of the ecosystem. The overall patterns suggest the existence of a ''trophic cascade'' within the distributional range of capelin in the Northwest Atlantic during the 1990s primarily driven by declines in major finfish predators.", "author" : [ { "dropping-particle" : "", "family" : "Carscadden", "given" : "J E", "non-dropping-particle" : "", "parse-names" : false, "suffix" : "" }, { "dropping-particle" : "", "family" : "Frank", "given" : "K T", "non-dropping-particle" : "", "parse-names" : false, "suffix" : "" }, { "dropping-particle" : "", "family" : "Leggett", "given" : "W C", "non-dropping-particle" : "", "parse-names" : false, "suffix" : "" } ], "container-title" : "Canadian Journal of Fisheries and Aquatic Sciences", "id" : "ITEM-1", "issue" : "1", "issued" : { "date-parts" : [ [ "2001" ] ] }, "page" : "73-85", "title" : "Ecosystem changes and the effects on capelin (Mallotus villosus), a major forage species", "type" : "article-journal", "volume" : "58" }, "uris" : [ "http://www.mendeley.com/documents/?uuid=70fdea25-133d-4a74-87d6-4a98de57649c" ] } ], "mendeley" : { "formattedCitation" : "(Carscadden, Frank, &amp; Leggett, 2001)", "plainTextFormattedCitation" : "(Carscadden, Frank, &amp; Leggett, 2001)", "previouslyFormattedCitation" : "(Carscadden, Frank, &amp; Leggett, 2001)" }, "properties" : {  }, "schema" : "https://github.com/citation-style-language/schema/raw/master/csl-citation.json" }</w:instrText>
      </w:r>
      <w:r>
        <w:rPr>
          <w:sz w:val="28"/>
          <w:szCs w:val="28"/>
        </w:rPr>
        <w:fldChar w:fldCharType="separate"/>
      </w:r>
      <w:r w:rsidRPr="002B12AF">
        <w:rPr>
          <w:noProof/>
          <w:sz w:val="28"/>
          <w:szCs w:val="28"/>
        </w:rPr>
        <w:t>(Carscadden, Frank, &amp; Leggett, 2001)</w:t>
      </w:r>
      <w:r>
        <w:rPr>
          <w:sz w:val="28"/>
          <w:szCs w:val="28"/>
        </w:rPr>
        <w:fldChar w:fldCharType="end"/>
      </w:r>
      <w:r w:rsidRPr="00437377">
        <w:rPr>
          <w:sz w:val="28"/>
          <w:szCs w:val="28"/>
        </w:rPr>
        <w:t xml:space="preserve"> and has an additional effect of reducing the number of eggs that an individual female can produce as the number of eggs </w:t>
      </w:r>
      <w:r w:rsidR="00DD752E">
        <w:rPr>
          <w:sz w:val="28"/>
          <w:szCs w:val="28"/>
        </w:rPr>
        <w:t xml:space="preserve">produced </w:t>
      </w:r>
      <w:r w:rsidRPr="00437377">
        <w:rPr>
          <w:sz w:val="28"/>
          <w:szCs w:val="28"/>
        </w:rPr>
        <w:t>is related to mass with capelin that have higher masses producing more eggs than capelin with lower masses</w:t>
      </w:r>
      <w:r>
        <w:rPr>
          <w:sz w:val="28"/>
          <w:szCs w:val="28"/>
        </w:rPr>
        <w:t xml:space="preserve"> </w:t>
      </w:r>
      <w:r>
        <w:rPr>
          <w:sz w:val="28"/>
          <w:szCs w:val="28"/>
        </w:rPr>
        <w:fldChar w:fldCharType="begin" w:fldLock="1"/>
      </w:r>
      <w:r>
        <w:rPr>
          <w:sz w:val="28"/>
          <w:szCs w:val="28"/>
        </w:rPr>
        <w:instrText>ADDIN CSL_CITATION { "citationItems" : [ { "id" : "ITEM-1", "itemData" : { "DOI" : "10.1007/s00227-013-2215-7", "ISSN" : "00253162", "abstract" : "In the 1990s, a cold water event was associated with drastic changes in the biology of Newfoundland capelin (Mallotus villosus), the key forage fish in the north Atlantic. In contrast to studies conducted prior to the 1990s, we report a lower maximum potential fecundity (7,616-42,880) and a weak relationship between fecundity and body size based on fecundity of 218 female capelin (12.3-16.9 cm) collected within two coastal regions of Newfoundland in 2008 and 2009. Further, using forward stepwise multiple regression and hierarchical partitioning, we conclude that life history traits (mass, somatic mass and egg size) and condition indices (Fulton's K, Hepatosomatic Index and Gonadosomatic Index) are not appropriate proxies for fecundity of capelin in our study area. Hierarchical partitioning revealed that egg size and condition indices suppress the variance in fecundity explained by other factors. Based on the insight it provides into the influence of traits on fecundity, we suggest that hierarchical partitioning is a powerful analysis technique that could be used in further investigations.", "author" : [ { "dropping-particle" : "", "family" : "Penton", "given" : "Paulette M.", "non-dropping-particle" : "", "parse-names" : false, "suffix" : "" }, { "dropping-particle" : "", "family" : "Davoren", "given" : "Gail K.", "non-dropping-particle" : "", "parse-names" : false, "suffix" : "" } ], "container-title" : "Marine Biology", "id" : "ITEM-1", "issue" : "7", "issued" : { "date-parts" : [ [ "2013" ] ] }, "page" : "1625-1632", "title" : "Capelin (Mallotus villosus) fecundity in post-1990s coastal Newfoundland", "type" : "article-journal", "volume" : "160" }, "uris" : [ "http://www.mendeley.com/documents/?uuid=e8f99e3f-d80d-419a-8d28-cb20b8c3b4a3" ] } ], "mendeley" : { "formattedCitation" : "(Penton &amp; Davoren, 2013)", "plainTextFormattedCitation" : "(Penton &amp; Davoren, 2013)", "previouslyFormattedCitation" : "(Penton &amp; Davoren, 2013)" }, "properties" : {  }, "schema" : "https://github.com/citation-style-language/schema/raw/master/csl-citation.json" }</w:instrText>
      </w:r>
      <w:r>
        <w:rPr>
          <w:sz w:val="28"/>
          <w:szCs w:val="28"/>
        </w:rPr>
        <w:fldChar w:fldCharType="separate"/>
      </w:r>
      <w:r w:rsidRPr="002B12AF">
        <w:rPr>
          <w:noProof/>
          <w:sz w:val="28"/>
          <w:szCs w:val="28"/>
        </w:rPr>
        <w:t>(Penton &amp; Davoren, 2013)</w:t>
      </w:r>
      <w:r>
        <w:rPr>
          <w:sz w:val="28"/>
          <w:szCs w:val="28"/>
        </w:rPr>
        <w:fldChar w:fldCharType="end"/>
      </w:r>
      <w:r w:rsidRPr="00437377">
        <w:rPr>
          <w:sz w:val="28"/>
          <w:szCs w:val="28"/>
        </w:rPr>
        <w:t xml:space="preserve">. </w:t>
      </w:r>
      <w:r>
        <w:rPr>
          <w:sz w:val="28"/>
          <w:szCs w:val="28"/>
        </w:rPr>
        <w:t xml:space="preserve">These factors are likely to result in a reduction in capelin biomass. </w:t>
      </w:r>
    </w:p>
    <w:p w:rsidR="00B80B3A" w:rsidRPr="00B80B3A" w:rsidRDefault="00B80B3A" w:rsidP="007557F6">
      <w:pPr>
        <w:rPr>
          <w:i/>
          <w:sz w:val="28"/>
          <w:szCs w:val="28"/>
        </w:rPr>
      </w:pPr>
      <w:r>
        <w:rPr>
          <w:i/>
          <w:sz w:val="28"/>
          <w:szCs w:val="28"/>
        </w:rPr>
        <w:t>Trophic cascade</w:t>
      </w:r>
    </w:p>
    <w:p w:rsidR="00B80B3A" w:rsidRDefault="005146BF" w:rsidP="007557F6">
      <w:pPr>
        <w:rPr>
          <w:sz w:val="28"/>
          <w:szCs w:val="28"/>
        </w:rPr>
      </w:pPr>
      <w:r>
        <w:rPr>
          <w:sz w:val="28"/>
          <w:szCs w:val="28"/>
        </w:rPr>
        <w:t xml:space="preserve">A decrease in </w:t>
      </w:r>
      <w:proofErr w:type="spellStart"/>
      <w:r>
        <w:rPr>
          <w:sz w:val="28"/>
          <w:szCs w:val="28"/>
        </w:rPr>
        <w:t>groundfish</w:t>
      </w:r>
      <w:proofErr w:type="spellEnd"/>
      <w:r w:rsidR="00423CC3">
        <w:rPr>
          <w:sz w:val="28"/>
          <w:szCs w:val="28"/>
        </w:rPr>
        <w:t xml:space="preserve"> biomass</w:t>
      </w:r>
      <w:r>
        <w:rPr>
          <w:sz w:val="28"/>
          <w:szCs w:val="28"/>
        </w:rPr>
        <w:t xml:space="preserve">, specifically northern cod, in 1991 should have resulted in a rapid increase in capelin biomass due to </w:t>
      </w:r>
      <w:r w:rsidR="00E0708E">
        <w:rPr>
          <w:sz w:val="28"/>
          <w:szCs w:val="28"/>
        </w:rPr>
        <w:t xml:space="preserve">a trophic cascade </w:t>
      </w:r>
      <w:r>
        <w:rPr>
          <w:sz w:val="28"/>
          <w:szCs w:val="28"/>
        </w:rPr>
        <w:t xml:space="preserve">(Frank et al. 2005). </w:t>
      </w:r>
      <w:proofErr w:type="gramStart"/>
      <w:r>
        <w:rPr>
          <w:sz w:val="28"/>
          <w:szCs w:val="28"/>
        </w:rPr>
        <w:t>Regions</w:t>
      </w:r>
      <w:proofErr w:type="gramEnd"/>
      <w:r>
        <w:rPr>
          <w:sz w:val="28"/>
          <w:szCs w:val="28"/>
        </w:rPr>
        <w:t xml:space="preserve"> where </w:t>
      </w:r>
      <w:r w:rsidR="0087597C">
        <w:rPr>
          <w:sz w:val="28"/>
          <w:szCs w:val="28"/>
        </w:rPr>
        <w:t xml:space="preserve">there was </w:t>
      </w:r>
      <w:r>
        <w:rPr>
          <w:sz w:val="28"/>
          <w:szCs w:val="28"/>
        </w:rPr>
        <w:t xml:space="preserve">a rapid increase in capelin biomass in response to </w:t>
      </w:r>
      <w:r w:rsidR="0087597C">
        <w:rPr>
          <w:sz w:val="28"/>
          <w:szCs w:val="28"/>
        </w:rPr>
        <w:t>a decline</w:t>
      </w:r>
      <w:r>
        <w:rPr>
          <w:sz w:val="28"/>
          <w:szCs w:val="28"/>
        </w:rPr>
        <w:t xml:space="preserve"> </w:t>
      </w:r>
      <w:r w:rsidR="0087597C">
        <w:rPr>
          <w:sz w:val="28"/>
          <w:szCs w:val="28"/>
        </w:rPr>
        <w:t xml:space="preserve">in cod biomass </w:t>
      </w:r>
      <w:r w:rsidR="00F8610B">
        <w:rPr>
          <w:sz w:val="28"/>
          <w:szCs w:val="28"/>
        </w:rPr>
        <w:t>(Frank et al. 2016)</w:t>
      </w:r>
      <w:r>
        <w:rPr>
          <w:sz w:val="28"/>
          <w:szCs w:val="28"/>
        </w:rPr>
        <w:t xml:space="preserve">, </w:t>
      </w:r>
      <w:r w:rsidR="00B80B3A">
        <w:rPr>
          <w:sz w:val="28"/>
          <w:szCs w:val="28"/>
        </w:rPr>
        <w:t xml:space="preserve">the </w:t>
      </w:r>
      <w:r>
        <w:rPr>
          <w:sz w:val="28"/>
          <w:szCs w:val="28"/>
        </w:rPr>
        <w:t>decline in cod biomass</w:t>
      </w:r>
      <w:r w:rsidR="00B80B3A">
        <w:rPr>
          <w:sz w:val="28"/>
          <w:szCs w:val="28"/>
        </w:rPr>
        <w:t xml:space="preserve"> was due to overfishing rather than </w:t>
      </w:r>
      <w:r>
        <w:rPr>
          <w:sz w:val="28"/>
          <w:szCs w:val="28"/>
        </w:rPr>
        <w:t>a</w:t>
      </w:r>
      <w:r w:rsidR="00B80B3A">
        <w:rPr>
          <w:sz w:val="28"/>
          <w:szCs w:val="28"/>
        </w:rPr>
        <w:t xml:space="preserve"> broader ecosystem effect. In these cases, it is quite straightforward </w:t>
      </w:r>
      <w:r w:rsidR="00FF4EEA">
        <w:rPr>
          <w:sz w:val="28"/>
          <w:szCs w:val="28"/>
        </w:rPr>
        <w:t xml:space="preserve">that </w:t>
      </w:r>
      <w:r w:rsidR="00B80B3A">
        <w:rPr>
          <w:sz w:val="28"/>
          <w:szCs w:val="28"/>
        </w:rPr>
        <w:t>a decline in predator biomass leads to an increase in prey biomass. This</w:t>
      </w:r>
      <w:r w:rsidR="00423CC3">
        <w:rPr>
          <w:sz w:val="28"/>
          <w:szCs w:val="28"/>
        </w:rPr>
        <w:t xml:space="preserve"> was not the case in the 1990-</w:t>
      </w:r>
      <w:r w:rsidR="0087597C">
        <w:rPr>
          <w:sz w:val="28"/>
          <w:szCs w:val="28"/>
        </w:rPr>
        <w:t>19</w:t>
      </w:r>
      <w:r w:rsidR="00B80B3A">
        <w:rPr>
          <w:sz w:val="28"/>
          <w:szCs w:val="28"/>
        </w:rPr>
        <w:t>91 collapse of capelin, cod and a number of other finfish species</w:t>
      </w:r>
      <w:r w:rsidR="00FF4EEA">
        <w:rPr>
          <w:sz w:val="28"/>
          <w:szCs w:val="28"/>
        </w:rPr>
        <w:t xml:space="preserve"> in the NL region</w:t>
      </w:r>
      <w:r w:rsidR="00B80B3A">
        <w:rPr>
          <w:sz w:val="28"/>
          <w:szCs w:val="28"/>
        </w:rPr>
        <w:t xml:space="preserve">. </w:t>
      </w:r>
      <w:r w:rsidR="00FF4EEA">
        <w:rPr>
          <w:sz w:val="28"/>
          <w:szCs w:val="28"/>
        </w:rPr>
        <w:t>S</w:t>
      </w:r>
      <w:r w:rsidR="00B80B3A">
        <w:rPr>
          <w:sz w:val="28"/>
          <w:szCs w:val="28"/>
        </w:rPr>
        <w:t xml:space="preserve">everal species were simultaneously negatively affected by a common </w:t>
      </w:r>
      <w:r w:rsidR="00FF4EEA">
        <w:rPr>
          <w:sz w:val="28"/>
          <w:szCs w:val="28"/>
        </w:rPr>
        <w:t xml:space="preserve">environmental </w:t>
      </w:r>
      <w:r w:rsidR="00B80B3A">
        <w:rPr>
          <w:sz w:val="28"/>
          <w:szCs w:val="28"/>
        </w:rPr>
        <w:t xml:space="preserve">factor. As Frank et al. </w:t>
      </w:r>
      <w:r w:rsidR="00FF4EEA">
        <w:rPr>
          <w:sz w:val="28"/>
          <w:szCs w:val="28"/>
        </w:rPr>
        <w:t xml:space="preserve">(2016) </w:t>
      </w:r>
      <w:r w:rsidR="00B80B3A">
        <w:rPr>
          <w:sz w:val="28"/>
          <w:szCs w:val="28"/>
        </w:rPr>
        <w:t xml:space="preserve">note, “it is possible that capelin availability had not declined relative to the diminished cod biomass” suggesting capelin in </w:t>
      </w:r>
      <w:r w:rsidR="00E74A00">
        <w:rPr>
          <w:sz w:val="28"/>
          <w:szCs w:val="28"/>
        </w:rPr>
        <w:t>NL</w:t>
      </w:r>
      <w:r w:rsidR="00B80B3A">
        <w:rPr>
          <w:sz w:val="28"/>
          <w:szCs w:val="28"/>
        </w:rPr>
        <w:t xml:space="preserve"> in 1990-</w:t>
      </w:r>
      <w:r w:rsidR="0087597C">
        <w:rPr>
          <w:sz w:val="28"/>
          <w:szCs w:val="28"/>
        </w:rPr>
        <w:t>19</w:t>
      </w:r>
      <w:r w:rsidR="00B80B3A">
        <w:rPr>
          <w:sz w:val="28"/>
          <w:szCs w:val="28"/>
        </w:rPr>
        <w:t xml:space="preserve">91 did not experience </w:t>
      </w:r>
      <w:r w:rsidR="0087597C">
        <w:rPr>
          <w:sz w:val="28"/>
          <w:szCs w:val="28"/>
        </w:rPr>
        <w:t xml:space="preserve">a </w:t>
      </w:r>
      <w:r w:rsidR="00B80B3A">
        <w:rPr>
          <w:sz w:val="28"/>
          <w:szCs w:val="28"/>
        </w:rPr>
        <w:t xml:space="preserve">predation release. </w:t>
      </w:r>
      <w:r w:rsidR="00E0708E">
        <w:rPr>
          <w:sz w:val="28"/>
          <w:szCs w:val="28"/>
        </w:rPr>
        <w:t xml:space="preserve">On the other hand, </w:t>
      </w:r>
      <w:r w:rsidR="0009639F">
        <w:rPr>
          <w:sz w:val="28"/>
          <w:szCs w:val="28"/>
        </w:rPr>
        <w:t>shellfish biomass</w:t>
      </w:r>
      <w:r w:rsidR="00B80B3A">
        <w:rPr>
          <w:sz w:val="28"/>
          <w:szCs w:val="28"/>
        </w:rPr>
        <w:t xml:space="preserve"> </w:t>
      </w:r>
      <w:r w:rsidR="0009639F">
        <w:rPr>
          <w:sz w:val="28"/>
          <w:szCs w:val="28"/>
        </w:rPr>
        <w:t>increased</w:t>
      </w:r>
      <w:r w:rsidR="00450BE4">
        <w:rPr>
          <w:sz w:val="28"/>
          <w:szCs w:val="28"/>
        </w:rPr>
        <w:t xml:space="preserve"> post-1991</w:t>
      </w:r>
      <w:r w:rsidR="0009639F">
        <w:rPr>
          <w:sz w:val="28"/>
          <w:szCs w:val="28"/>
        </w:rPr>
        <w:t xml:space="preserve">, likely due to a </w:t>
      </w:r>
      <w:r w:rsidR="00B80B3A">
        <w:rPr>
          <w:sz w:val="28"/>
          <w:szCs w:val="28"/>
        </w:rPr>
        <w:t>release from predation</w:t>
      </w:r>
      <w:r w:rsidR="00450BE4">
        <w:rPr>
          <w:sz w:val="28"/>
          <w:szCs w:val="28"/>
        </w:rPr>
        <w:t xml:space="preserve"> </w:t>
      </w:r>
      <w:r w:rsidR="00E0708E">
        <w:rPr>
          <w:sz w:val="28"/>
          <w:szCs w:val="28"/>
        </w:rPr>
        <w:t xml:space="preserve">and favourable environmental conditions </w:t>
      </w:r>
      <w:r w:rsidR="00B80B3A">
        <w:rPr>
          <w:sz w:val="28"/>
          <w:szCs w:val="28"/>
        </w:rPr>
        <w:t>following the finfish collapse</w:t>
      </w:r>
      <w:r w:rsidR="0009639F">
        <w:rPr>
          <w:sz w:val="28"/>
          <w:szCs w:val="28"/>
        </w:rPr>
        <w:t xml:space="preserve"> </w:t>
      </w:r>
      <w:r w:rsidR="00E0708E">
        <w:rPr>
          <w:sz w:val="28"/>
          <w:szCs w:val="28"/>
        </w:rPr>
        <w:t>(</w:t>
      </w:r>
      <w:r w:rsidR="0009639F">
        <w:rPr>
          <w:sz w:val="28"/>
          <w:szCs w:val="28"/>
        </w:rPr>
        <w:t>Lilly et al. 2000; Worm and Myers 2003</w:t>
      </w:r>
      <w:r w:rsidR="00E0708E">
        <w:rPr>
          <w:sz w:val="28"/>
          <w:szCs w:val="28"/>
        </w:rPr>
        <w:t>)</w:t>
      </w:r>
      <w:r w:rsidR="00B80B3A">
        <w:rPr>
          <w:sz w:val="28"/>
          <w:szCs w:val="28"/>
        </w:rPr>
        <w:t xml:space="preserve">. </w:t>
      </w:r>
    </w:p>
    <w:p w:rsidR="007557F6" w:rsidRPr="007E194E" w:rsidRDefault="00C55972" w:rsidP="007557F6">
      <w:pPr>
        <w:rPr>
          <w:sz w:val="28"/>
          <w:szCs w:val="28"/>
        </w:rPr>
      </w:pPr>
      <w:r>
        <w:rPr>
          <w:sz w:val="28"/>
          <w:szCs w:val="28"/>
        </w:rPr>
        <w:t>To</w:t>
      </w:r>
      <w:r w:rsidR="00B42605">
        <w:rPr>
          <w:sz w:val="28"/>
          <w:szCs w:val="28"/>
        </w:rPr>
        <w:t xml:space="preserve"> investigate the effect of northern cod decline on capelin mortality, </w:t>
      </w:r>
      <w:r w:rsidR="00A362AB">
        <w:rPr>
          <w:sz w:val="28"/>
          <w:szCs w:val="28"/>
        </w:rPr>
        <w:t>w</w:t>
      </w:r>
      <w:r w:rsidR="007557F6">
        <w:rPr>
          <w:sz w:val="28"/>
          <w:szCs w:val="28"/>
        </w:rPr>
        <w:t xml:space="preserve">e developed an index of total mortality </w:t>
      </w:r>
      <w:r w:rsidR="00B42605">
        <w:rPr>
          <w:sz w:val="28"/>
          <w:szCs w:val="28"/>
        </w:rPr>
        <w:t>from the spring acoustic survey from 1982-2015</w:t>
      </w:r>
      <w:r w:rsidR="007557F6" w:rsidRPr="00541B70">
        <w:rPr>
          <w:sz w:val="28"/>
          <w:szCs w:val="28"/>
        </w:rPr>
        <w:t xml:space="preserve">. </w:t>
      </w:r>
      <w:r w:rsidR="007557F6" w:rsidRPr="007E194E">
        <w:rPr>
          <w:sz w:val="28"/>
          <w:szCs w:val="28"/>
        </w:rPr>
        <w:t xml:space="preserve">Annual estimates of abundance by age-class were rearranged to create </w:t>
      </w:r>
      <w:r w:rsidR="00A362AB">
        <w:rPr>
          <w:sz w:val="28"/>
          <w:szCs w:val="28"/>
        </w:rPr>
        <w:t xml:space="preserve">a </w:t>
      </w:r>
      <w:r w:rsidR="007557F6" w:rsidRPr="007E194E">
        <w:rPr>
          <w:sz w:val="28"/>
          <w:szCs w:val="28"/>
        </w:rPr>
        <w:t xml:space="preserve">time series of abundance estimates for cohorts that were spawned from 1977 </w:t>
      </w:r>
      <w:r w:rsidR="00A362AB">
        <w:rPr>
          <w:sz w:val="28"/>
          <w:szCs w:val="28"/>
        </w:rPr>
        <w:t>to</w:t>
      </w:r>
      <w:r w:rsidR="007557F6" w:rsidRPr="007E194E">
        <w:rPr>
          <w:sz w:val="28"/>
          <w:szCs w:val="28"/>
        </w:rPr>
        <w:t xml:space="preserve"> 2013. For each cohort, we solved the exponential decay function</w:t>
      </w:r>
    </w:p>
    <w:p w:rsidR="007557F6" w:rsidRPr="007E194E" w:rsidRDefault="00B460EA" w:rsidP="007557F6">
      <w:pPr>
        <w:rPr>
          <w:sz w:val="28"/>
          <w:szCs w:val="28"/>
        </w:rPr>
      </w:pPr>
      <m:oMathPara>
        <m:oMath>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t</m:t>
              </m:r>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t</m:t>
              </m:r>
            </m:sub>
          </m:sSub>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r>
                <w:rPr>
                  <w:rFonts w:ascii="Cambria Math" w:hAnsi="Cambria Math"/>
                  <w:sz w:val="28"/>
                  <w:szCs w:val="28"/>
                </w:rPr>
                <m:t>Z</m:t>
              </m:r>
            </m:sup>
          </m:sSup>
        </m:oMath>
      </m:oMathPara>
    </w:p>
    <w:p w:rsidR="007557F6" w:rsidRPr="004D69C7" w:rsidRDefault="007557F6" w:rsidP="007557F6">
      <w:pPr>
        <w:rPr>
          <w:sz w:val="28"/>
          <w:szCs w:val="28"/>
        </w:rPr>
      </w:pPr>
      <w:proofErr w:type="gramStart"/>
      <w:r w:rsidRPr="007E194E">
        <w:rPr>
          <w:sz w:val="28"/>
          <w:szCs w:val="28"/>
        </w:rPr>
        <w:lastRenderedPageBreak/>
        <w:t>for</w:t>
      </w:r>
      <w:proofErr w:type="gramEnd"/>
      <w:r w:rsidRPr="007E194E">
        <w:rPr>
          <w:sz w:val="28"/>
          <w:szCs w:val="28"/>
        </w:rPr>
        <w:t xml:space="preserve"> </w:t>
      </w:r>
      <w:r w:rsidRPr="007E194E">
        <w:rPr>
          <w:i/>
          <w:sz w:val="28"/>
          <w:szCs w:val="28"/>
        </w:rPr>
        <w:t>Z</w:t>
      </w:r>
      <w:r w:rsidRPr="007E194E">
        <w:rPr>
          <w:sz w:val="28"/>
          <w:szCs w:val="28"/>
        </w:rPr>
        <w:t xml:space="preserve">, an index of the total mortality between subsequent estimates of abundance (~1 year), for each pair of consecutive age-classes within a cohort. </w:t>
      </w:r>
      <w:r w:rsidR="005135A6" w:rsidRPr="007E194E">
        <w:rPr>
          <w:rFonts w:eastAsiaTheme="minorEastAsia"/>
          <w:i/>
          <w:sz w:val="28"/>
          <w:szCs w:val="28"/>
        </w:rPr>
        <w:t>Z</w:t>
      </w:r>
      <w:r w:rsidR="005135A6" w:rsidRPr="007E194E">
        <w:rPr>
          <w:rFonts w:eastAsiaTheme="minorEastAsia"/>
          <w:sz w:val="28"/>
          <w:szCs w:val="28"/>
        </w:rPr>
        <w:t xml:space="preserve"> is an index of the total mortality rate rather than an estimate of total mortality as not all age-classes are fully recruited to the </w:t>
      </w:r>
      <w:r w:rsidR="005135A6">
        <w:rPr>
          <w:rFonts w:eastAsiaTheme="minorEastAsia"/>
          <w:sz w:val="28"/>
          <w:szCs w:val="28"/>
        </w:rPr>
        <w:t xml:space="preserve">acoustic </w:t>
      </w:r>
      <w:r w:rsidR="005135A6" w:rsidRPr="007E194E">
        <w:rPr>
          <w:rFonts w:eastAsiaTheme="minorEastAsia"/>
          <w:sz w:val="28"/>
          <w:szCs w:val="28"/>
        </w:rPr>
        <w:t xml:space="preserve">survey (this can be seen by the cases where </w:t>
      </w:r>
      <w:r w:rsidR="005135A6" w:rsidRPr="007E194E">
        <w:rPr>
          <w:rFonts w:eastAsiaTheme="minorEastAsia"/>
          <w:i/>
          <w:sz w:val="28"/>
          <w:szCs w:val="28"/>
        </w:rPr>
        <w:t>Z</w:t>
      </w:r>
      <w:r w:rsidR="004E0790">
        <w:rPr>
          <w:rFonts w:eastAsiaTheme="minorEastAsia"/>
          <w:sz w:val="28"/>
          <w:szCs w:val="28"/>
        </w:rPr>
        <w:t xml:space="preserve"> is negative)</w:t>
      </w:r>
      <w:r w:rsidR="005135A6" w:rsidRPr="007E194E">
        <w:rPr>
          <w:rFonts w:eastAsiaTheme="minorEastAsia"/>
          <w:sz w:val="28"/>
          <w:szCs w:val="28"/>
        </w:rPr>
        <w:t xml:space="preserve">, </w:t>
      </w:r>
      <w:r w:rsidR="004E0790">
        <w:rPr>
          <w:rFonts w:eastAsiaTheme="minorEastAsia"/>
          <w:sz w:val="28"/>
          <w:szCs w:val="28"/>
        </w:rPr>
        <w:t xml:space="preserve">differences in </w:t>
      </w:r>
      <w:r w:rsidR="005135A6" w:rsidRPr="007E194E">
        <w:rPr>
          <w:rFonts w:eastAsiaTheme="minorEastAsia"/>
          <w:sz w:val="28"/>
          <w:szCs w:val="28"/>
        </w:rPr>
        <w:t xml:space="preserve">spatial coverage and trawling effort between surveys, </w:t>
      </w:r>
      <w:r w:rsidR="005135A6">
        <w:rPr>
          <w:rFonts w:eastAsiaTheme="minorEastAsia"/>
          <w:sz w:val="28"/>
          <w:szCs w:val="28"/>
        </w:rPr>
        <w:t xml:space="preserve">and </w:t>
      </w:r>
      <w:r w:rsidR="004E0790">
        <w:rPr>
          <w:rFonts w:eastAsiaTheme="minorEastAsia"/>
          <w:sz w:val="28"/>
          <w:szCs w:val="28"/>
        </w:rPr>
        <w:t xml:space="preserve">differences in </w:t>
      </w:r>
      <w:r w:rsidR="005135A6" w:rsidRPr="007E194E">
        <w:rPr>
          <w:rFonts w:eastAsiaTheme="minorEastAsia"/>
          <w:sz w:val="28"/>
          <w:szCs w:val="28"/>
        </w:rPr>
        <w:t>spatial overlap between the area surveyed and the spatial distributions of the different age</w:t>
      </w:r>
      <w:r w:rsidR="005135A6">
        <w:rPr>
          <w:rFonts w:eastAsiaTheme="minorEastAsia"/>
          <w:sz w:val="28"/>
          <w:szCs w:val="28"/>
        </w:rPr>
        <w:t>-</w:t>
      </w:r>
      <w:r w:rsidR="005135A6" w:rsidRPr="007E194E">
        <w:rPr>
          <w:rFonts w:eastAsiaTheme="minorEastAsia"/>
          <w:sz w:val="28"/>
          <w:szCs w:val="28"/>
        </w:rPr>
        <w:t>classes of capelin</w:t>
      </w:r>
      <w:r w:rsidR="000811DB">
        <w:rPr>
          <w:rFonts w:eastAsiaTheme="minorEastAsia"/>
          <w:sz w:val="28"/>
          <w:szCs w:val="28"/>
        </w:rPr>
        <w:t xml:space="preserve"> are not accounted for</w:t>
      </w:r>
      <w:r w:rsidR="005135A6" w:rsidRPr="007E194E">
        <w:rPr>
          <w:rFonts w:eastAsiaTheme="minorEastAsia"/>
          <w:sz w:val="28"/>
          <w:szCs w:val="28"/>
        </w:rPr>
        <w:t xml:space="preserve">. </w:t>
      </w:r>
      <w:r w:rsidRPr="007E194E">
        <w:rPr>
          <w:sz w:val="28"/>
          <w:szCs w:val="28"/>
        </w:rPr>
        <w:t xml:space="preserve">Other variables in the equation were </w:t>
      </w:r>
      <w:r w:rsidRPr="007E194E">
        <w:rPr>
          <w:rFonts w:eastAsiaTheme="minorEastAsia"/>
          <w:i/>
          <w:sz w:val="28"/>
          <w:szCs w:val="28"/>
        </w:rPr>
        <w:t>N</w:t>
      </w:r>
      <w:r w:rsidRPr="007E194E">
        <w:rPr>
          <w:rFonts w:eastAsiaTheme="minorEastAsia"/>
          <w:sz w:val="28"/>
          <w:szCs w:val="28"/>
        </w:rPr>
        <w:t xml:space="preserve">, the abundance of capelin in an age-class; </w:t>
      </w:r>
      <w:r w:rsidRPr="007E194E">
        <w:rPr>
          <w:rFonts w:eastAsiaTheme="minorEastAsia"/>
          <w:i/>
          <w:sz w:val="28"/>
          <w:szCs w:val="28"/>
        </w:rPr>
        <w:t>t</w:t>
      </w:r>
      <w:r w:rsidRPr="007E194E">
        <w:rPr>
          <w:rFonts w:eastAsiaTheme="minorEastAsia"/>
          <w:sz w:val="28"/>
          <w:szCs w:val="28"/>
        </w:rPr>
        <w:t xml:space="preserve"> the age-class of interest; and </w:t>
      </w:r>
      <w:r w:rsidRPr="007E194E">
        <w:rPr>
          <w:rFonts w:eastAsiaTheme="minorEastAsia"/>
          <w:i/>
          <w:sz w:val="28"/>
          <w:szCs w:val="28"/>
        </w:rPr>
        <w:t>t</w:t>
      </w:r>
      <w:r w:rsidRPr="007E194E">
        <w:rPr>
          <w:rFonts w:eastAsiaTheme="minorEastAsia"/>
          <w:sz w:val="28"/>
          <w:szCs w:val="28"/>
        </w:rPr>
        <w:t xml:space="preserve"> + 1 is the subsequent age-class. The indices of total mortality for cohorts over time were then rearranged in order to produce time-series plots of the index of total mortality over time by transition group (e.g.</w:t>
      </w:r>
      <w:r w:rsidR="00F8610B">
        <w:rPr>
          <w:rFonts w:eastAsiaTheme="minorEastAsia"/>
          <w:sz w:val="28"/>
          <w:szCs w:val="28"/>
        </w:rPr>
        <w:t>,</w:t>
      </w:r>
      <w:r w:rsidRPr="007E194E">
        <w:rPr>
          <w:rFonts w:eastAsiaTheme="minorEastAsia"/>
          <w:sz w:val="28"/>
          <w:szCs w:val="28"/>
        </w:rPr>
        <w:t xml:space="preserve"> age-2 to age-3, a</w:t>
      </w:r>
      <w:r w:rsidR="00F8610B">
        <w:rPr>
          <w:rFonts w:eastAsiaTheme="minorEastAsia"/>
          <w:sz w:val="28"/>
          <w:szCs w:val="28"/>
        </w:rPr>
        <w:t>ge-3 to age-4</w:t>
      </w:r>
      <w:r w:rsidRPr="007E194E">
        <w:rPr>
          <w:rFonts w:eastAsiaTheme="minorEastAsia"/>
          <w:sz w:val="28"/>
          <w:szCs w:val="28"/>
        </w:rPr>
        <w:t>)</w:t>
      </w:r>
      <w:r w:rsidR="00F8610B">
        <w:rPr>
          <w:rFonts w:eastAsiaTheme="minorEastAsia"/>
          <w:sz w:val="28"/>
          <w:szCs w:val="28"/>
        </w:rPr>
        <w:t xml:space="preserve"> (Figure)</w:t>
      </w:r>
      <w:r w:rsidRPr="007E194E">
        <w:rPr>
          <w:rFonts w:eastAsiaTheme="minorEastAsia"/>
          <w:sz w:val="28"/>
          <w:szCs w:val="28"/>
        </w:rPr>
        <w:t xml:space="preserve">. The data were aligned so that the indices of total mortality are shown for the year in which the </w:t>
      </w:r>
      <w:r w:rsidRPr="007E194E">
        <w:rPr>
          <w:rFonts w:eastAsiaTheme="minorEastAsia"/>
          <w:i/>
          <w:sz w:val="28"/>
          <w:szCs w:val="28"/>
        </w:rPr>
        <w:t>t</w:t>
      </w:r>
      <w:r w:rsidRPr="007E194E">
        <w:rPr>
          <w:rFonts w:eastAsiaTheme="minorEastAsia"/>
          <w:sz w:val="28"/>
          <w:szCs w:val="28"/>
        </w:rPr>
        <w:t xml:space="preserve"> + 1 age-class </w:t>
      </w:r>
      <w:proofErr w:type="gramStart"/>
      <w:r w:rsidRPr="007E194E">
        <w:rPr>
          <w:rFonts w:eastAsiaTheme="minorEastAsia"/>
          <w:sz w:val="28"/>
          <w:szCs w:val="28"/>
        </w:rPr>
        <w:t>was</w:t>
      </w:r>
      <w:proofErr w:type="gramEnd"/>
      <w:r w:rsidRPr="007E194E">
        <w:rPr>
          <w:rFonts w:eastAsiaTheme="minorEastAsia"/>
          <w:sz w:val="28"/>
          <w:szCs w:val="28"/>
        </w:rPr>
        <w:t xml:space="preserve"> surveyed. </w:t>
      </w:r>
      <w:r w:rsidR="00C55972">
        <w:rPr>
          <w:rFonts w:eastAsiaTheme="minorEastAsia"/>
          <w:sz w:val="28"/>
          <w:szCs w:val="28"/>
        </w:rPr>
        <w:t>The</w:t>
      </w:r>
      <w:r w:rsidRPr="007E194E">
        <w:rPr>
          <w:rFonts w:eastAsiaTheme="minorEastAsia"/>
          <w:sz w:val="28"/>
          <w:szCs w:val="28"/>
        </w:rPr>
        <w:t xml:space="preserve"> age-1 to age-2 transition group </w:t>
      </w:r>
      <w:r>
        <w:rPr>
          <w:rFonts w:eastAsiaTheme="minorEastAsia"/>
          <w:sz w:val="28"/>
          <w:szCs w:val="28"/>
        </w:rPr>
        <w:t xml:space="preserve">is not shown </w:t>
      </w:r>
      <w:r w:rsidRPr="004D69C7">
        <w:rPr>
          <w:rFonts w:eastAsiaTheme="minorEastAsia"/>
          <w:sz w:val="28"/>
          <w:szCs w:val="28"/>
        </w:rPr>
        <w:t xml:space="preserve">as age-1 </w:t>
      </w:r>
      <w:proofErr w:type="gramStart"/>
      <w:r w:rsidRPr="004D69C7">
        <w:rPr>
          <w:rFonts w:eastAsiaTheme="minorEastAsia"/>
          <w:sz w:val="28"/>
          <w:szCs w:val="28"/>
        </w:rPr>
        <w:t xml:space="preserve">capelin </w:t>
      </w:r>
      <w:r w:rsidR="00C55972">
        <w:rPr>
          <w:rFonts w:eastAsiaTheme="minorEastAsia"/>
          <w:sz w:val="28"/>
          <w:szCs w:val="28"/>
        </w:rPr>
        <w:t>were</w:t>
      </w:r>
      <w:proofErr w:type="gramEnd"/>
      <w:r w:rsidRPr="004D69C7">
        <w:rPr>
          <w:rFonts w:eastAsiaTheme="minorEastAsia"/>
          <w:sz w:val="28"/>
          <w:szCs w:val="28"/>
        </w:rPr>
        <w:t xml:space="preserve"> not fully recruited to the trawl. </w:t>
      </w:r>
      <w:r w:rsidR="00C55972">
        <w:rPr>
          <w:rFonts w:eastAsiaTheme="minorEastAsia"/>
          <w:sz w:val="28"/>
          <w:szCs w:val="28"/>
        </w:rPr>
        <w:t>T</w:t>
      </w:r>
      <w:r w:rsidRPr="004D69C7">
        <w:rPr>
          <w:rFonts w:eastAsiaTheme="minorEastAsia"/>
          <w:sz w:val="28"/>
          <w:szCs w:val="28"/>
        </w:rPr>
        <w:t xml:space="preserve">he indices of total mortality for 2010 and 2011 are suspect as most extant cohorts at that time had very low abundances in 2010 and much higher abundances in 2011 resulting in high index of total mortality values </w:t>
      </w:r>
      <w:r w:rsidR="005135A6">
        <w:rPr>
          <w:rFonts w:eastAsiaTheme="minorEastAsia"/>
          <w:sz w:val="28"/>
          <w:szCs w:val="28"/>
        </w:rPr>
        <w:t xml:space="preserve">in 2010 </w:t>
      </w:r>
      <w:r w:rsidRPr="004D69C7">
        <w:rPr>
          <w:rFonts w:eastAsiaTheme="minorEastAsia"/>
          <w:sz w:val="28"/>
          <w:szCs w:val="28"/>
        </w:rPr>
        <w:t xml:space="preserve">and very low (negative) index of total mortality values for 2011.  </w:t>
      </w:r>
    </w:p>
    <w:p w:rsidR="007557F6" w:rsidRPr="00437377" w:rsidRDefault="00614645" w:rsidP="00154FE1">
      <w:pPr>
        <w:rPr>
          <w:sz w:val="28"/>
          <w:szCs w:val="28"/>
        </w:rPr>
      </w:pPr>
      <w:r>
        <w:rPr>
          <w:sz w:val="28"/>
          <w:szCs w:val="28"/>
        </w:rPr>
        <w:t>T</w:t>
      </w:r>
      <w:r w:rsidR="007557F6" w:rsidRPr="004D69C7">
        <w:rPr>
          <w:sz w:val="28"/>
          <w:szCs w:val="28"/>
        </w:rPr>
        <w:t>rends in the time</w:t>
      </w:r>
      <w:r w:rsidR="004E0790">
        <w:rPr>
          <w:sz w:val="28"/>
          <w:szCs w:val="28"/>
        </w:rPr>
        <w:t>-</w:t>
      </w:r>
      <w:r w:rsidR="007557F6" w:rsidRPr="004D69C7">
        <w:rPr>
          <w:sz w:val="28"/>
          <w:szCs w:val="28"/>
        </w:rPr>
        <w:t xml:space="preserve">series for the index of total mortality </w:t>
      </w:r>
      <w:r w:rsidR="000811DB">
        <w:rPr>
          <w:sz w:val="28"/>
          <w:szCs w:val="28"/>
        </w:rPr>
        <w:t>are</w:t>
      </w:r>
      <w:r w:rsidR="007557F6" w:rsidRPr="004D69C7">
        <w:rPr>
          <w:sz w:val="28"/>
          <w:szCs w:val="28"/>
        </w:rPr>
        <w:t xml:space="preserve"> complicated by the variability in the index across years and large </w:t>
      </w:r>
      <w:r>
        <w:rPr>
          <w:sz w:val="28"/>
          <w:szCs w:val="28"/>
        </w:rPr>
        <w:t>data gaps</w:t>
      </w:r>
      <w:r w:rsidR="007557F6" w:rsidRPr="004D69C7">
        <w:rPr>
          <w:sz w:val="28"/>
          <w:szCs w:val="28"/>
        </w:rPr>
        <w:t xml:space="preserve">. There is a clear increase in the index of total mortality across transition groups in 1991 corresponding to the broad-scale die off of capelin between 1990 and 1991. </w:t>
      </w:r>
      <w:r w:rsidR="007557F6">
        <w:rPr>
          <w:sz w:val="28"/>
          <w:szCs w:val="28"/>
        </w:rPr>
        <w:t>As noted previously, a</w:t>
      </w:r>
      <w:r w:rsidR="007557F6" w:rsidRPr="004D69C7">
        <w:rPr>
          <w:sz w:val="28"/>
          <w:szCs w:val="28"/>
        </w:rPr>
        <w:t xml:space="preserve"> second large increase in the </w:t>
      </w:r>
      <w:r>
        <w:rPr>
          <w:sz w:val="28"/>
          <w:szCs w:val="28"/>
        </w:rPr>
        <w:t xml:space="preserve">total mortality </w:t>
      </w:r>
      <w:r w:rsidR="007557F6" w:rsidRPr="004D69C7">
        <w:rPr>
          <w:sz w:val="28"/>
          <w:szCs w:val="28"/>
        </w:rPr>
        <w:t xml:space="preserve">index </w:t>
      </w:r>
      <w:r w:rsidR="007557F6">
        <w:rPr>
          <w:sz w:val="28"/>
          <w:szCs w:val="28"/>
        </w:rPr>
        <w:t xml:space="preserve">occurs </w:t>
      </w:r>
      <w:r w:rsidR="007557F6" w:rsidRPr="004D69C7">
        <w:rPr>
          <w:sz w:val="28"/>
          <w:szCs w:val="28"/>
        </w:rPr>
        <w:t>in 2010</w:t>
      </w:r>
      <w:r>
        <w:rPr>
          <w:sz w:val="28"/>
          <w:szCs w:val="28"/>
        </w:rPr>
        <w:t>,</w:t>
      </w:r>
      <w:r w:rsidR="007557F6" w:rsidRPr="004D69C7">
        <w:rPr>
          <w:sz w:val="28"/>
          <w:szCs w:val="28"/>
        </w:rPr>
        <w:t xml:space="preserve"> which </w:t>
      </w:r>
      <w:r w:rsidR="007557F6">
        <w:rPr>
          <w:sz w:val="28"/>
          <w:szCs w:val="28"/>
        </w:rPr>
        <w:t>is p</w:t>
      </w:r>
      <w:r w:rsidR="007557F6" w:rsidRPr="004D69C7">
        <w:rPr>
          <w:sz w:val="28"/>
          <w:szCs w:val="28"/>
        </w:rPr>
        <w:t>robably due to the failure of the 2010 survey. Due to the variability in the time series, the problems with the index values for 2010 and 2011</w:t>
      </w:r>
      <w:r w:rsidR="009C5DB3">
        <w:rPr>
          <w:sz w:val="28"/>
          <w:szCs w:val="28"/>
        </w:rPr>
        <w:t>,</w:t>
      </w:r>
      <w:r w:rsidR="007557F6" w:rsidRPr="004D69C7">
        <w:rPr>
          <w:sz w:val="28"/>
          <w:szCs w:val="28"/>
        </w:rPr>
        <w:t xml:space="preserve"> and large gaps in the time</w:t>
      </w:r>
      <w:r w:rsidR="000811DB">
        <w:rPr>
          <w:sz w:val="28"/>
          <w:szCs w:val="28"/>
        </w:rPr>
        <w:t>-</w:t>
      </w:r>
      <w:r w:rsidR="007557F6" w:rsidRPr="004D69C7">
        <w:rPr>
          <w:sz w:val="28"/>
          <w:szCs w:val="28"/>
        </w:rPr>
        <w:t xml:space="preserve">series, </w:t>
      </w:r>
      <w:r>
        <w:rPr>
          <w:sz w:val="28"/>
          <w:szCs w:val="28"/>
        </w:rPr>
        <w:t>the</w:t>
      </w:r>
      <w:r w:rsidR="007557F6" w:rsidRPr="004D69C7">
        <w:rPr>
          <w:sz w:val="28"/>
          <w:szCs w:val="28"/>
        </w:rPr>
        <w:t xml:space="preserve"> </w:t>
      </w:r>
      <w:r>
        <w:rPr>
          <w:sz w:val="28"/>
          <w:szCs w:val="28"/>
        </w:rPr>
        <w:t xml:space="preserve">total mortality </w:t>
      </w:r>
      <w:r w:rsidR="007557F6" w:rsidRPr="004D69C7">
        <w:rPr>
          <w:sz w:val="28"/>
          <w:szCs w:val="28"/>
        </w:rPr>
        <w:t xml:space="preserve">index values </w:t>
      </w:r>
      <w:r>
        <w:rPr>
          <w:sz w:val="28"/>
          <w:szCs w:val="28"/>
        </w:rPr>
        <w:t xml:space="preserve">were grouped </w:t>
      </w:r>
      <w:r w:rsidR="009C5DB3">
        <w:rPr>
          <w:sz w:val="28"/>
          <w:szCs w:val="28"/>
        </w:rPr>
        <w:t>for the periods 1983-1990, 2000-2005 and 2008-</w:t>
      </w:r>
      <w:r w:rsidR="007557F6" w:rsidRPr="004D69C7">
        <w:rPr>
          <w:sz w:val="28"/>
          <w:szCs w:val="28"/>
        </w:rPr>
        <w:t>2015, excluding 2010 and 2011</w:t>
      </w:r>
      <w:r w:rsidR="007557F6">
        <w:rPr>
          <w:sz w:val="28"/>
          <w:szCs w:val="28"/>
        </w:rPr>
        <w:t xml:space="preserve"> (Table XX)</w:t>
      </w:r>
      <w:r w:rsidR="007557F6" w:rsidRPr="004D69C7">
        <w:rPr>
          <w:sz w:val="28"/>
          <w:szCs w:val="28"/>
        </w:rPr>
        <w:t>. The mean value for the index of total mortality for each transition g</w:t>
      </w:r>
      <w:r w:rsidR="009C5DB3">
        <w:rPr>
          <w:sz w:val="28"/>
          <w:szCs w:val="28"/>
        </w:rPr>
        <w:t>roup was higher for the 2000-2005 and 2008-</w:t>
      </w:r>
      <w:r w:rsidR="007557F6" w:rsidRPr="004D69C7">
        <w:rPr>
          <w:sz w:val="28"/>
          <w:szCs w:val="28"/>
        </w:rPr>
        <w:t>2015 time periods than it wa</w:t>
      </w:r>
      <w:r w:rsidR="009C5DB3">
        <w:rPr>
          <w:sz w:val="28"/>
          <w:szCs w:val="28"/>
        </w:rPr>
        <w:t xml:space="preserve">s for the pre-1991 time period </w:t>
      </w:r>
      <w:r w:rsidR="008A3358">
        <w:rPr>
          <w:sz w:val="28"/>
          <w:szCs w:val="28"/>
        </w:rPr>
        <w:t>(</w:t>
      </w:r>
      <w:proofErr w:type="spellStart"/>
      <w:r w:rsidR="008A3358">
        <w:rPr>
          <w:sz w:val="28"/>
          <w:szCs w:val="28"/>
        </w:rPr>
        <w:t>TableXX</w:t>
      </w:r>
      <w:proofErr w:type="spellEnd"/>
      <w:r w:rsidR="008A3358">
        <w:rPr>
          <w:sz w:val="28"/>
          <w:szCs w:val="28"/>
        </w:rPr>
        <w:t>)</w:t>
      </w:r>
      <w:r w:rsidR="007557F6" w:rsidRPr="004D69C7">
        <w:rPr>
          <w:sz w:val="28"/>
          <w:szCs w:val="28"/>
        </w:rPr>
        <w:t xml:space="preserve">. </w:t>
      </w:r>
      <w:r w:rsidR="009C5DB3">
        <w:rPr>
          <w:sz w:val="28"/>
          <w:szCs w:val="28"/>
        </w:rPr>
        <w:t xml:space="preserve">This suggests that rather than experiencing a predator release post-1991, capelin experienced higher mortality since the collapse of one of its main predators. </w:t>
      </w:r>
      <w:r w:rsidR="007557F6" w:rsidRPr="004D69C7">
        <w:rPr>
          <w:sz w:val="28"/>
          <w:szCs w:val="28"/>
        </w:rPr>
        <w:t xml:space="preserve">There are at least </w:t>
      </w:r>
      <w:r w:rsidR="008A3358">
        <w:rPr>
          <w:sz w:val="28"/>
          <w:szCs w:val="28"/>
        </w:rPr>
        <w:t>four</w:t>
      </w:r>
      <w:r w:rsidR="007557F6" w:rsidRPr="004D69C7">
        <w:rPr>
          <w:sz w:val="28"/>
          <w:szCs w:val="28"/>
        </w:rPr>
        <w:t xml:space="preserve"> potential non-exclusive explanations as to </w:t>
      </w:r>
      <w:r w:rsidR="007557F6" w:rsidRPr="004D69C7">
        <w:rPr>
          <w:sz w:val="28"/>
          <w:szCs w:val="28"/>
        </w:rPr>
        <w:lastRenderedPageBreak/>
        <w:t xml:space="preserve">why the index of total mortality has increased over time. First, while capelin biomass has declined to </w:t>
      </w:r>
      <w:r w:rsidR="007557F6" w:rsidRPr="004D69C7">
        <w:rPr>
          <w:sz w:val="28"/>
          <w:szCs w:val="28"/>
          <w:highlight w:val="yellow"/>
        </w:rPr>
        <w:t>~1/6</w:t>
      </w:r>
      <w:r w:rsidR="007557F6" w:rsidRPr="004D69C7">
        <w:rPr>
          <w:sz w:val="28"/>
          <w:szCs w:val="28"/>
          <w:highlight w:val="yellow"/>
          <w:vertAlign w:val="superscript"/>
        </w:rPr>
        <w:t>th</w:t>
      </w:r>
      <w:r w:rsidR="007557F6" w:rsidRPr="004D69C7">
        <w:rPr>
          <w:sz w:val="28"/>
          <w:szCs w:val="28"/>
        </w:rPr>
        <w:t xml:space="preserve"> of </w:t>
      </w:r>
      <w:r w:rsidR="007557F6">
        <w:rPr>
          <w:sz w:val="28"/>
          <w:szCs w:val="28"/>
        </w:rPr>
        <w:t>the</w:t>
      </w:r>
      <w:r w:rsidR="007557F6" w:rsidRPr="004D69C7">
        <w:rPr>
          <w:sz w:val="28"/>
          <w:szCs w:val="28"/>
        </w:rPr>
        <w:t xml:space="preserve"> biomass</w:t>
      </w:r>
      <w:r w:rsidR="007557F6">
        <w:rPr>
          <w:sz w:val="28"/>
          <w:szCs w:val="28"/>
        </w:rPr>
        <w:t xml:space="preserve"> observed</w:t>
      </w:r>
      <w:r w:rsidR="007557F6" w:rsidRPr="004D69C7">
        <w:rPr>
          <w:sz w:val="28"/>
          <w:szCs w:val="28"/>
        </w:rPr>
        <w:t xml:space="preserve"> between 1985 and 1990 the inshore commercial catch of capelin has declined </w:t>
      </w:r>
      <w:r w:rsidR="007557F6" w:rsidRPr="005B1F8E">
        <w:rPr>
          <w:sz w:val="28"/>
          <w:szCs w:val="28"/>
          <w:highlight w:val="yellow"/>
        </w:rPr>
        <w:t>by a bit more than half</w:t>
      </w:r>
      <w:r w:rsidR="007557F6" w:rsidRPr="004D69C7">
        <w:rPr>
          <w:sz w:val="28"/>
          <w:szCs w:val="28"/>
        </w:rPr>
        <w:t xml:space="preserve"> which would result in an increase in the fishing mortality experienced by capelin. Second, capelin post-1991 are smaller th</w:t>
      </w:r>
      <w:r w:rsidR="007557F6">
        <w:rPr>
          <w:sz w:val="28"/>
          <w:szCs w:val="28"/>
        </w:rPr>
        <w:t>an</w:t>
      </w:r>
      <w:r w:rsidR="007557F6" w:rsidRPr="004D69C7">
        <w:rPr>
          <w:sz w:val="28"/>
          <w:szCs w:val="28"/>
        </w:rPr>
        <w:t xml:space="preserve"> capelin pre-1991, and in general, smaller fish experience higher predation mortality rates than larger fish</w:t>
      </w:r>
      <w:r w:rsidR="007557F6">
        <w:rPr>
          <w:sz w:val="28"/>
          <w:szCs w:val="28"/>
        </w:rPr>
        <w:t xml:space="preserve"> </w:t>
      </w:r>
      <w:r w:rsidR="007557F6">
        <w:rPr>
          <w:sz w:val="28"/>
          <w:szCs w:val="28"/>
        </w:rPr>
        <w:fldChar w:fldCharType="begin" w:fldLock="1"/>
      </w:r>
      <w:r w:rsidR="007557F6">
        <w:rPr>
          <w:sz w:val="28"/>
          <w:szCs w:val="28"/>
        </w:rPr>
        <w:instrText>ADDIN CSL_CITATION { "citationItems" : [ { "id" : "ITEM-1", "itemData" : { "ISBN" : "0007-4977", "ISSN" : "00074977", "PMID" : "199799750340", "author" : [ { "dropping-particle" : "", "family" : "Sogard", "given" : "Susan M", "non-dropping-particle" : "", "parse-names" : false, "suffix" : "" } ], "container-title" : "Bulletin of Marine Science", "id" : "ITEM-1", "issue" : "3", "issued" : { "date-parts" : [ [ "1997" ] ] }, "page" : "1129-1157", "title" : "Size selective mortality in the juvenile stages of teleost fishes: a review", "type" : "article-journal", "volume" : "60" }, "uris" : [ "http://www.mendeley.com/documents/?uuid=59456cd7-e5d7-4740-9b37-750b1e8a2561" ] }, { "id" : "ITEM-2", "itemData" : { "DOI" : "10.1111/j.1467-2979.2009.00350.x", "ISBN" : "1467-2979", "ISSN" : "14672960", "abstract" : "The natural mortality of exploited fish populations is often assumed to be a species- specific constant independent of body size. This assumption has important implica- tions for size-based fish population models and for predicting the outcome of size- dependent fisheries management measures such as mesh-size regulations. To test the assumption, we critically review the empirical estimates of the natural mortality, M(year)1), of marine and brackish water fish stocks and model them as a function of von Bertalanffy growth parameters, L\u00a5 (cm) and K (year)1), temperature (Kelvin) and length, L (cm). Using the Arrhenius equation to describe the relationship between Mand temperature, we find M to be significantly related to length, L\u00a5 and K, but not to temperature (R2 = 0.62, P &lt; 0.0001, n = 168). Temperature and K are signif- icantly correlated and when K is removed from the model the temperature term becomes significant, but the resulting model explains less of the total variance (R2 = 0.42, P &lt; 0.0001, n = 168). The relationships between M, L, L\u00a5, K and temperature are shown to be in general accordance with previous theoretical and empirical investigations. We conclude that natural mortality is significantly related to length and growth characteristics and recommend to use the empirical formula: ln(M) = 0.55 ) 1.61ln(L) + 1.44ln(L\u00a5) + ln(K), for estimating the natural mortality of marine and brackish water fish", "author" : [ { "dropping-particle" : "", "family" : "Gislason", "given" : "Henrik", "non-dropping-particle" : "", "parse-names" : false, "suffix" : "" }, { "dropping-particle" : "", "family" : "Daan", "given" : "Niels", "non-dropping-particle" : "", "parse-names" : false, "suffix" : "" }, { "dropping-particle" : "", "family" : "Rice", "given" : "Jake C.", "non-dropping-particle" : "", "parse-names" : false, "suffix" : "" }, { "dropping-particle" : "", "family" : "Pope", "given" : "John G.", "non-dropping-particle" : "", "parse-names" : false, "suffix" : "" } ], "container-title" : "Fish and Fisheries", "id" : "ITEM-2", "issue" : "2", "issued" : { "date-parts" : [ [ "2010" ] ] }, "page" : "149-158", "title" : "Size, growth, temperature and the natural mortality of marine fish", "type" : "article-journal", "volume" : "11" }, "uris" : [ "http://www.mendeley.com/documents/?uuid=2c65b34f-f0dd-4602-a252-a4d9a9c48f61" ] } ], "mendeley" : { "formattedCitation" : "(Gislason, Daan, Rice, &amp; Pope, 2010; Sogard, 1997)", "plainTextFormattedCitation" : "(Gislason, Daan, Rice, &amp; Pope, 2010; Sogard, 1997)", "previouslyFormattedCitation" : "(Gislason, Daan, Rice, &amp; Pope, 2010; Sogard, 1997)" }, "properties" : {  }, "schema" : "https://github.com/citation-style-language/schema/raw/master/csl-citation.json" }</w:instrText>
      </w:r>
      <w:r w:rsidR="007557F6">
        <w:rPr>
          <w:sz w:val="28"/>
          <w:szCs w:val="28"/>
        </w:rPr>
        <w:fldChar w:fldCharType="separate"/>
      </w:r>
      <w:r w:rsidR="007557F6" w:rsidRPr="00052F0C">
        <w:rPr>
          <w:noProof/>
          <w:sz w:val="28"/>
          <w:szCs w:val="28"/>
        </w:rPr>
        <w:t>(Gislason, Daan, Rice, &amp; Pope, 2010; Sogard, 1997)</w:t>
      </w:r>
      <w:r w:rsidR="007557F6">
        <w:rPr>
          <w:sz w:val="28"/>
          <w:szCs w:val="28"/>
        </w:rPr>
        <w:fldChar w:fldCharType="end"/>
      </w:r>
      <w:r w:rsidR="007557F6" w:rsidRPr="004D69C7">
        <w:rPr>
          <w:sz w:val="28"/>
          <w:szCs w:val="28"/>
        </w:rPr>
        <w:t>. Third, with an earlier age at maturation, younger age classes of capelin are experiencing higher rates of mortality due to mortality associated with reproduction</w:t>
      </w:r>
      <w:r w:rsidR="007557F6">
        <w:rPr>
          <w:sz w:val="28"/>
          <w:szCs w:val="28"/>
        </w:rPr>
        <w:t xml:space="preserve"> </w:t>
      </w:r>
      <w:r w:rsidR="007557F6">
        <w:rPr>
          <w:sz w:val="28"/>
          <w:szCs w:val="28"/>
        </w:rPr>
        <w:fldChar w:fldCharType="begin" w:fldLock="1"/>
      </w:r>
      <w:r w:rsidR="007557F6">
        <w:rPr>
          <w:sz w:val="28"/>
          <w:szCs w:val="28"/>
        </w:rPr>
        <w:instrText>ADDIN CSL_CITATION { "citationItems" : [ { "id" : "ITEM-1", "itemData" : { "DOI" : "10.1139/f97-275", "ISSN" : "0706-652X", "abstract" : "The life history of capelin (Mallotus villosus) is presently suggested to be sex specific: while males follow a semelparous batch-spawning strategy, females are iteroparous. This hypothesis is based on predictions from a life history simulation model of Barents Sea capelin that shows that iteroparity is more profitable than semelparity for females, but for males, semelparity with several matings with females may be as profitable as iteroparity. These predictions are supported by (i) reports of males mating with several females during a spawning season, (ii) males having a lower gonadosomatic index than females and instead spending their energy on mating and somatic growth, and (iii) an observed higher mortality for males after spawning. The Darwinian fitness of female capelin is limited by the amount of eggs they can carry, and offspring production may only be increased by undertaking several spawning seasons with yearly intervals. Added together, these indices suggest that male and female capelin follow different life history strategies.", "author" : [ { "dropping-particle" : "", "family" : "Huse", "given" : "Geir", "non-dropping-particle" : "", "parse-names" : false, "suffix" : "" } ], "container-title" : "Canadian Journal of Fisheries and Aquatic Sciences", "id" : "ITEM-1", "issue" : "3", "issued" : { "date-parts" : [ [ "1998" ] ] }, "page" : "631-638", "title" : "Sex-specific life history strategies in capelin (Mallotus villosus)?", "type" : "article-journal", "volume" : "55" }, "uris" : [ "http://www.mendeley.com/documents/?uuid=eee83fcd-6bdf-4263-b551-02fbd4ba5e8d" ] } ], "mendeley" : { "formattedCitation" : "(Huse, 1998)", "plainTextFormattedCitation" : "(Huse, 1998)", "previouslyFormattedCitation" : "(Huse, 1998)" }, "properties" : {  }, "schema" : "https://github.com/citation-style-language/schema/raw/master/csl-citation.json" }</w:instrText>
      </w:r>
      <w:r w:rsidR="007557F6">
        <w:rPr>
          <w:sz w:val="28"/>
          <w:szCs w:val="28"/>
        </w:rPr>
        <w:fldChar w:fldCharType="separate"/>
      </w:r>
      <w:r w:rsidR="007557F6" w:rsidRPr="002B12AF">
        <w:rPr>
          <w:noProof/>
          <w:sz w:val="28"/>
          <w:szCs w:val="28"/>
        </w:rPr>
        <w:t>(Huse, 1998)</w:t>
      </w:r>
      <w:r w:rsidR="007557F6">
        <w:rPr>
          <w:sz w:val="28"/>
          <w:szCs w:val="28"/>
        </w:rPr>
        <w:fldChar w:fldCharType="end"/>
      </w:r>
      <w:r w:rsidR="007557F6" w:rsidRPr="004D69C7">
        <w:rPr>
          <w:sz w:val="28"/>
          <w:szCs w:val="28"/>
        </w:rPr>
        <w:t>. Fourth, there may have been a shift in the spatial distribution of capelin that has resulted in a systematic increase in the index of total mortality (e.g.</w:t>
      </w:r>
      <w:r w:rsidR="009C5DB3">
        <w:rPr>
          <w:sz w:val="28"/>
          <w:szCs w:val="28"/>
        </w:rPr>
        <w:t>,</w:t>
      </w:r>
      <w:r w:rsidR="007557F6" w:rsidRPr="004D69C7">
        <w:rPr>
          <w:sz w:val="28"/>
          <w:szCs w:val="28"/>
        </w:rPr>
        <w:t xml:space="preserve"> Frank et al. 2016). </w:t>
      </w:r>
    </w:p>
    <w:p w:rsidR="002965F3" w:rsidRPr="008146B1" w:rsidRDefault="009C787F">
      <w:pPr>
        <w:rPr>
          <w:rStyle w:val="fontstyle01"/>
          <w:rFonts w:asciiTheme="minorHAnsi" w:hAnsiTheme="minorHAnsi"/>
          <w:b/>
          <w:sz w:val="28"/>
          <w:szCs w:val="28"/>
          <w:u w:val="single"/>
        </w:rPr>
      </w:pPr>
      <w:r w:rsidRPr="008146B1">
        <w:rPr>
          <w:rStyle w:val="fontstyle01"/>
          <w:rFonts w:asciiTheme="minorHAnsi" w:hAnsiTheme="minorHAnsi"/>
          <w:b/>
          <w:i/>
          <w:sz w:val="28"/>
          <w:szCs w:val="28"/>
          <w:u w:val="single"/>
        </w:rPr>
        <w:t xml:space="preserve">Fall multispecies </w:t>
      </w:r>
      <w:r w:rsidR="005A29D7" w:rsidRPr="008146B1">
        <w:rPr>
          <w:rStyle w:val="fontstyle01"/>
          <w:rFonts w:asciiTheme="minorHAnsi" w:hAnsiTheme="minorHAnsi"/>
          <w:b/>
          <w:i/>
          <w:sz w:val="28"/>
          <w:szCs w:val="28"/>
          <w:u w:val="single"/>
        </w:rPr>
        <w:t xml:space="preserve">bottom trawl survey </w:t>
      </w:r>
    </w:p>
    <w:p w:rsidR="004047E6" w:rsidRDefault="002965F3">
      <w:pPr>
        <w:rPr>
          <w:rStyle w:val="fontstyle01"/>
          <w:rFonts w:asciiTheme="minorHAnsi" w:hAnsiTheme="minorHAnsi"/>
          <w:sz w:val="28"/>
          <w:szCs w:val="28"/>
        </w:rPr>
      </w:pPr>
      <w:r>
        <w:rPr>
          <w:rStyle w:val="fontstyle01"/>
          <w:rFonts w:asciiTheme="minorHAnsi" w:hAnsiTheme="minorHAnsi"/>
          <w:sz w:val="28"/>
          <w:szCs w:val="28"/>
        </w:rPr>
        <w:t xml:space="preserve">Fall multispecies bottom trawl surveys (FBTS) have been conducted </w:t>
      </w:r>
      <w:r w:rsidR="00ED7D92">
        <w:rPr>
          <w:rStyle w:val="fontstyle01"/>
          <w:rFonts w:asciiTheme="minorHAnsi" w:hAnsiTheme="minorHAnsi"/>
          <w:sz w:val="28"/>
          <w:szCs w:val="28"/>
        </w:rPr>
        <w:t xml:space="preserve">in </w:t>
      </w:r>
      <w:r>
        <w:rPr>
          <w:rStyle w:val="fontstyle01"/>
          <w:rFonts w:asciiTheme="minorHAnsi" w:hAnsiTheme="minorHAnsi"/>
          <w:sz w:val="28"/>
          <w:szCs w:val="28"/>
        </w:rPr>
        <w:t xml:space="preserve">NAFO </w:t>
      </w:r>
      <w:r w:rsidR="00ED7D92">
        <w:rPr>
          <w:rStyle w:val="fontstyle01"/>
          <w:rFonts w:asciiTheme="minorHAnsi" w:hAnsiTheme="minorHAnsi"/>
          <w:sz w:val="28"/>
          <w:szCs w:val="28"/>
        </w:rPr>
        <w:t>Div. 2J3KL from 1978. The FBTS is a random depth-stratified sampling design with trawls of fixed duration and speed. From 1978-199</w:t>
      </w:r>
      <w:r w:rsidR="00F0365C">
        <w:rPr>
          <w:rStyle w:val="fontstyle01"/>
          <w:rFonts w:asciiTheme="minorHAnsi" w:hAnsiTheme="minorHAnsi"/>
          <w:sz w:val="28"/>
          <w:szCs w:val="28"/>
        </w:rPr>
        <w:t>4</w:t>
      </w:r>
      <w:r w:rsidR="00ED7D92">
        <w:rPr>
          <w:rStyle w:val="fontstyle01"/>
          <w:rFonts w:asciiTheme="minorHAnsi" w:hAnsiTheme="minorHAnsi"/>
          <w:sz w:val="28"/>
          <w:szCs w:val="28"/>
        </w:rPr>
        <w:t>, trawls were conducted using an Engel ot</w:t>
      </w:r>
      <w:r w:rsidR="007122B8">
        <w:rPr>
          <w:rStyle w:val="fontstyle01"/>
          <w:rFonts w:asciiTheme="minorHAnsi" w:hAnsiTheme="minorHAnsi"/>
          <w:sz w:val="28"/>
          <w:szCs w:val="28"/>
        </w:rPr>
        <w:t>ter trawl</w:t>
      </w:r>
      <w:r w:rsidR="00ED7D92">
        <w:rPr>
          <w:rStyle w:val="fontstyle01"/>
          <w:rFonts w:asciiTheme="minorHAnsi" w:hAnsiTheme="minorHAnsi"/>
          <w:sz w:val="28"/>
          <w:szCs w:val="28"/>
        </w:rPr>
        <w:t xml:space="preserve">. </w:t>
      </w:r>
      <w:r w:rsidR="00F0365C">
        <w:rPr>
          <w:rStyle w:val="fontstyle01"/>
          <w:rFonts w:asciiTheme="minorHAnsi" w:hAnsiTheme="minorHAnsi"/>
          <w:sz w:val="28"/>
          <w:szCs w:val="28"/>
        </w:rPr>
        <w:t xml:space="preserve">In 1995, the FBTS switched to using the smaller mesh size </w:t>
      </w:r>
      <w:proofErr w:type="spellStart"/>
      <w:r w:rsidR="00F0365C">
        <w:rPr>
          <w:rStyle w:val="fontstyle01"/>
          <w:rFonts w:asciiTheme="minorHAnsi" w:hAnsiTheme="minorHAnsi"/>
          <w:sz w:val="28"/>
          <w:szCs w:val="28"/>
        </w:rPr>
        <w:t>Campelen</w:t>
      </w:r>
      <w:proofErr w:type="spellEnd"/>
      <w:r w:rsidR="00F0365C">
        <w:rPr>
          <w:rStyle w:val="fontstyle01"/>
          <w:rFonts w:asciiTheme="minorHAnsi" w:hAnsiTheme="minorHAnsi"/>
          <w:sz w:val="28"/>
          <w:szCs w:val="28"/>
        </w:rPr>
        <w:t xml:space="preserve"> 1800 shrimp trawl, and the trawls were adjus</w:t>
      </w:r>
      <w:r w:rsidR="007122B8">
        <w:rPr>
          <w:rStyle w:val="fontstyle01"/>
          <w:rFonts w:asciiTheme="minorHAnsi" w:hAnsiTheme="minorHAnsi"/>
          <w:sz w:val="28"/>
          <w:szCs w:val="28"/>
        </w:rPr>
        <w:t xml:space="preserve">ted to a slower speed </w:t>
      </w:r>
      <w:r w:rsidR="00F0365C">
        <w:rPr>
          <w:rStyle w:val="fontstyle01"/>
          <w:rFonts w:asciiTheme="minorHAnsi" w:hAnsiTheme="minorHAnsi"/>
          <w:sz w:val="28"/>
          <w:szCs w:val="28"/>
        </w:rPr>
        <w:t>and sh</w:t>
      </w:r>
      <w:r w:rsidR="007122B8">
        <w:rPr>
          <w:rStyle w:val="fontstyle01"/>
          <w:rFonts w:asciiTheme="minorHAnsi" w:hAnsiTheme="minorHAnsi"/>
          <w:sz w:val="28"/>
          <w:szCs w:val="28"/>
        </w:rPr>
        <w:t xml:space="preserve">orter duration </w:t>
      </w:r>
      <w:r w:rsidR="00F0365C">
        <w:rPr>
          <w:rStyle w:val="fontstyle01"/>
          <w:rFonts w:asciiTheme="minorHAnsi" w:hAnsiTheme="minorHAnsi"/>
          <w:sz w:val="28"/>
          <w:szCs w:val="28"/>
        </w:rPr>
        <w:t>to accou</w:t>
      </w:r>
      <w:r w:rsidR="007122B8">
        <w:rPr>
          <w:rStyle w:val="fontstyle01"/>
          <w:rFonts w:asciiTheme="minorHAnsi" w:hAnsiTheme="minorHAnsi"/>
          <w:sz w:val="28"/>
          <w:szCs w:val="28"/>
        </w:rPr>
        <w:t>nt for larger catches. The</w:t>
      </w:r>
      <w:r w:rsidR="004047E6">
        <w:rPr>
          <w:rStyle w:val="fontstyle01"/>
          <w:rFonts w:asciiTheme="minorHAnsi" w:hAnsiTheme="minorHAnsi"/>
          <w:sz w:val="28"/>
          <w:szCs w:val="28"/>
        </w:rPr>
        <w:t xml:space="preserve"> change in trawls in 1995 increased the catchability of small fish species, like capelin, in the FBTS.</w:t>
      </w:r>
      <w:r w:rsidR="00514AF9">
        <w:rPr>
          <w:rStyle w:val="fontstyle01"/>
          <w:rFonts w:asciiTheme="minorHAnsi" w:hAnsiTheme="minorHAnsi"/>
          <w:sz w:val="28"/>
          <w:szCs w:val="28"/>
        </w:rPr>
        <w:t xml:space="preserve"> </w:t>
      </w:r>
      <w:r w:rsidR="005A29F1">
        <w:rPr>
          <w:rStyle w:val="fontstyle01"/>
          <w:rFonts w:asciiTheme="minorHAnsi" w:hAnsiTheme="minorHAnsi"/>
          <w:sz w:val="28"/>
          <w:szCs w:val="28"/>
        </w:rPr>
        <w:t>With the cancellation of the fall acoustic survey, the FBTS is the only source of data on the distribution and presence/absence of maturing capelin in the fall in NAFO Div. 2J3KL.</w:t>
      </w:r>
      <w:r w:rsidR="00D1327F">
        <w:rPr>
          <w:rStyle w:val="fontstyle01"/>
          <w:rFonts w:asciiTheme="minorHAnsi" w:hAnsiTheme="minorHAnsi"/>
          <w:sz w:val="28"/>
          <w:szCs w:val="28"/>
        </w:rPr>
        <w:t xml:space="preserve"> There is a concordance in the </w:t>
      </w:r>
      <w:r w:rsidR="00D1327F" w:rsidRPr="005A29D7">
        <w:rPr>
          <w:rStyle w:val="fontstyle01"/>
          <w:rFonts w:asciiTheme="minorHAnsi" w:hAnsiTheme="minorHAnsi"/>
          <w:sz w:val="28"/>
          <w:szCs w:val="28"/>
        </w:rPr>
        <w:t>multi</w:t>
      </w:r>
      <w:r w:rsidR="00D1327F">
        <w:rPr>
          <w:rStyle w:val="fontstyle01"/>
          <w:rFonts w:asciiTheme="minorHAnsi" w:hAnsiTheme="minorHAnsi"/>
          <w:sz w:val="28"/>
          <w:szCs w:val="28"/>
        </w:rPr>
        <w:t>-</w:t>
      </w:r>
      <w:r w:rsidR="00D1327F" w:rsidRPr="005A29D7">
        <w:rPr>
          <w:rStyle w:val="fontstyle01"/>
          <w:rFonts w:asciiTheme="minorHAnsi" w:hAnsiTheme="minorHAnsi"/>
          <w:sz w:val="28"/>
          <w:szCs w:val="28"/>
        </w:rPr>
        <w:t xml:space="preserve">year trends </w:t>
      </w:r>
      <w:r w:rsidR="00D1327F">
        <w:rPr>
          <w:rStyle w:val="fontstyle01"/>
          <w:rFonts w:asciiTheme="minorHAnsi" w:hAnsiTheme="minorHAnsi"/>
          <w:sz w:val="28"/>
          <w:szCs w:val="28"/>
        </w:rPr>
        <w:t>of a</w:t>
      </w:r>
      <w:r w:rsidR="00D1327F" w:rsidRPr="005A29D7">
        <w:rPr>
          <w:rStyle w:val="fontstyle01"/>
          <w:rFonts w:asciiTheme="minorHAnsi" w:hAnsiTheme="minorHAnsi"/>
          <w:sz w:val="28"/>
          <w:szCs w:val="28"/>
        </w:rPr>
        <w:t>ge</w:t>
      </w:r>
      <w:r w:rsidR="00D1327F">
        <w:rPr>
          <w:rStyle w:val="fontstyle01"/>
          <w:rFonts w:asciiTheme="minorHAnsi" w:hAnsiTheme="minorHAnsi"/>
          <w:sz w:val="28"/>
          <w:szCs w:val="28"/>
        </w:rPr>
        <w:t>-</w:t>
      </w:r>
      <w:r w:rsidR="00D1327F" w:rsidRPr="005A29D7">
        <w:rPr>
          <w:rStyle w:val="fontstyle01"/>
          <w:rFonts w:asciiTheme="minorHAnsi" w:hAnsiTheme="minorHAnsi"/>
          <w:sz w:val="28"/>
          <w:szCs w:val="28"/>
        </w:rPr>
        <w:t xml:space="preserve">dependent </w:t>
      </w:r>
      <w:r w:rsidR="00D1327F">
        <w:rPr>
          <w:rStyle w:val="fontstyle01"/>
          <w:rFonts w:asciiTheme="minorHAnsi" w:hAnsiTheme="minorHAnsi"/>
          <w:sz w:val="28"/>
          <w:szCs w:val="28"/>
        </w:rPr>
        <w:t xml:space="preserve">capelin distributions </w:t>
      </w:r>
      <w:r w:rsidR="00D1327F" w:rsidRPr="005A29D7">
        <w:rPr>
          <w:rStyle w:val="fontstyle01"/>
          <w:rFonts w:asciiTheme="minorHAnsi" w:hAnsiTheme="minorHAnsi"/>
          <w:sz w:val="28"/>
          <w:szCs w:val="28"/>
        </w:rPr>
        <w:t xml:space="preserve">in the </w:t>
      </w:r>
      <w:r w:rsidR="00D1327F">
        <w:rPr>
          <w:rStyle w:val="fontstyle01"/>
          <w:rFonts w:asciiTheme="minorHAnsi" w:hAnsiTheme="minorHAnsi"/>
          <w:sz w:val="28"/>
          <w:szCs w:val="28"/>
        </w:rPr>
        <w:t>FBTS</w:t>
      </w:r>
      <w:r w:rsidR="00D1327F" w:rsidRPr="005A29D7">
        <w:rPr>
          <w:rStyle w:val="fontstyle01"/>
          <w:rFonts w:asciiTheme="minorHAnsi" w:hAnsiTheme="minorHAnsi"/>
          <w:sz w:val="28"/>
          <w:szCs w:val="28"/>
        </w:rPr>
        <w:t xml:space="preserve"> </w:t>
      </w:r>
      <w:r w:rsidR="00D1327F">
        <w:rPr>
          <w:rStyle w:val="fontstyle01"/>
          <w:rFonts w:asciiTheme="minorHAnsi" w:hAnsiTheme="minorHAnsi"/>
          <w:sz w:val="28"/>
          <w:szCs w:val="28"/>
        </w:rPr>
        <w:t xml:space="preserve">and </w:t>
      </w:r>
      <w:r w:rsidR="00D1327F" w:rsidRPr="005A29D7">
        <w:rPr>
          <w:rStyle w:val="fontstyle01"/>
          <w:rFonts w:asciiTheme="minorHAnsi" w:hAnsiTheme="minorHAnsi"/>
          <w:sz w:val="28"/>
          <w:szCs w:val="28"/>
        </w:rPr>
        <w:t>the spring acoustic survey (Fig FM2)</w:t>
      </w:r>
      <w:r w:rsidR="00D1327F">
        <w:rPr>
          <w:rStyle w:val="fontstyle01"/>
          <w:rFonts w:asciiTheme="minorHAnsi" w:hAnsiTheme="minorHAnsi"/>
          <w:sz w:val="28"/>
          <w:szCs w:val="28"/>
        </w:rPr>
        <w:t xml:space="preserve">, with </w:t>
      </w:r>
      <w:r w:rsidR="00D1327F" w:rsidRPr="005A29D7">
        <w:rPr>
          <w:rStyle w:val="fontstyle01"/>
          <w:rFonts w:asciiTheme="minorHAnsi" w:hAnsiTheme="minorHAnsi"/>
          <w:sz w:val="28"/>
          <w:szCs w:val="28"/>
        </w:rPr>
        <w:t xml:space="preserve">a latitudinal cline in age composition </w:t>
      </w:r>
      <w:r w:rsidR="00A427A9">
        <w:rPr>
          <w:rStyle w:val="fontstyle01"/>
          <w:rFonts w:asciiTheme="minorHAnsi" w:hAnsiTheme="minorHAnsi"/>
          <w:sz w:val="28"/>
          <w:szCs w:val="28"/>
        </w:rPr>
        <w:t xml:space="preserve">in the FBTS </w:t>
      </w:r>
      <w:r w:rsidR="00D1327F" w:rsidRPr="005A29D7">
        <w:rPr>
          <w:rStyle w:val="fontstyle01"/>
          <w:rFonts w:asciiTheme="minorHAnsi" w:hAnsiTheme="minorHAnsi"/>
          <w:sz w:val="28"/>
          <w:szCs w:val="28"/>
        </w:rPr>
        <w:t xml:space="preserve">with the youngest capelin in the south </w:t>
      </w:r>
      <w:r w:rsidR="00D1327F">
        <w:rPr>
          <w:rStyle w:val="fontstyle01"/>
          <w:rFonts w:asciiTheme="minorHAnsi" w:hAnsiTheme="minorHAnsi"/>
          <w:sz w:val="28"/>
          <w:szCs w:val="28"/>
        </w:rPr>
        <w:t xml:space="preserve">(Div. 3L) </w:t>
      </w:r>
      <w:r w:rsidR="00D1327F" w:rsidRPr="005A29D7">
        <w:rPr>
          <w:rStyle w:val="fontstyle01"/>
          <w:rFonts w:asciiTheme="minorHAnsi" w:hAnsiTheme="minorHAnsi"/>
          <w:sz w:val="28"/>
          <w:szCs w:val="28"/>
        </w:rPr>
        <w:t>and the older ages more prevalent</w:t>
      </w:r>
      <w:r w:rsidR="00D1327F">
        <w:rPr>
          <w:rStyle w:val="fontstyle01"/>
          <w:rFonts w:asciiTheme="minorHAnsi" w:hAnsiTheme="minorHAnsi"/>
          <w:sz w:val="28"/>
          <w:szCs w:val="28"/>
        </w:rPr>
        <w:t xml:space="preserve"> in the north (Div.2J3K).</w:t>
      </w:r>
    </w:p>
    <w:p w:rsidR="00AD0EBC" w:rsidRPr="001B3191" w:rsidRDefault="00055C26" w:rsidP="00AD0EBC">
      <w:pPr>
        <w:rPr>
          <w:sz w:val="28"/>
          <w:szCs w:val="28"/>
        </w:rPr>
      </w:pPr>
      <w:r>
        <w:rPr>
          <w:rFonts w:eastAsia="Times New Roman" w:cs="Arial"/>
          <w:color w:val="333333"/>
          <w:sz w:val="28"/>
          <w:szCs w:val="28"/>
          <w:lang w:eastAsia="en-CA"/>
        </w:rPr>
        <w:t xml:space="preserve">In addition to changes in the trawl in 1995, ecosystem and behavioural changes in capelin post-1991 </w:t>
      </w:r>
      <w:r w:rsidR="00EC2A85">
        <w:rPr>
          <w:rFonts w:eastAsia="Times New Roman" w:cs="Arial"/>
          <w:color w:val="333333"/>
          <w:sz w:val="28"/>
          <w:szCs w:val="28"/>
          <w:lang w:eastAsia="en-CA"/>
        </w:rPr>
        <w:t>improved</w:t>
      </w:r>
      <w:r>
        <w:rPr>
          <w:rFonts w:eastAsia="Times New Roman" w:cs="Arial"/>
          <w:color w:val="333333"/>
          <w:sz w:val="28"/>
          <w:szCs w:val="28"/>
          <w:lang w:eastAsia="en-CA"/>
        </w:rPr>
        <w:t xml:space="preserve"> capelin’s </w:t>
      </w:r>
      <w:r w:rsidR="006E7E97">
        <w:rPr>
          <w:rFonts w:eastAsia="Times New Roman" w:cs="Arial"/>
          <w:color w:val="333333"/>
          <w:sz w:val="28"/>
          <w:szCs w:val="28"/>
          <w:lang w:eastAsia="en-CA"/>
        </w:rPr>
        <w:t>catchability in the</w:t>
      </w:r>
      <w:r>
        <w:rPr>
          <w:rFonts w:eastAsia="Times New Roman" w:cs="Arial"/>
          <w:color w:val="333333"/>
          <w:sz w:val="28"/>
          <w:szCs w:val="28"/>
          <w:lang w:eastAsia="en-CA"/>
        </w:rPr>
        <w:t xml:space="preserve"> FBTS. </w:t>
      </w:r>
      <w:r>
        <w:rPr>
          <w:sz w:val="28"/>
          <w:szCs w:val="28"/>
        </w:rPr>
        <w:t xml:space="preserve">Capelin </w:t>
      </w:r>
      <w:r w:rsidR="00884BD5">
        <w:rPr>
          <w:sz w:val="28"/>
          <w:szCs w:val="28"/>
        </w:rPr>
        <w:t>w</w:t>
      </w:r>
      <w:r w:rsidR="00EA28DC">
        <w:rPr>
          <w:sz w:val="28"/>
          <w:szCs w:val="28"/>
        </w:rPr>
        <w:t>ere</w:t>
      </w:r>
      <w:r w:rsidR="00884BD5">
        <w:rPr>
          <w:sz w:val="28"/>
          <w:szCs w:val="28"/>
        </w:rPr>
        <w:t xml:space="preserve"> </w:t>
      </w:r>
      <w:r w:rsidR="00812852">
        <w:rPr>
          <w:sz w:val="28"/>
          <w:szCs w:val="28"/>
        </w:rPr>
        <w:t xml:space="preserve">sampled </w:t>
      </w:r>
      <w:r>
        <w:rPr>
          <w:sz w:val="28"/>
          <w:szCs w:val="28"/>
        </w:rPr>
        <w:t xml:space="preserve">closer to the seabed when cod </w:t>
      </w:r>
      <w:r w:rsidR="00884BD5">
        <w:rPr>
          <w:sz w:val="28"/>
          <w:szCs w:val="28"/>
        </w:rPr>
        <w:t>w</w:t>
      </w:r>
      <w:r w:rsidR="00EA28DC">
        <w:rPr>
          <w:sz w:val="28"/>
          <w:szCs w:val="28"/>
        </w:rPr>
        <w:t>ere</w:t>
      </w:r>
      <w:r>
        <w:rPr>
          <w:sz w:val="28"/>
          <w:szCs w:val="28"/>
        </w:rPr>
        <w:t xml:space="preserve"> not present</w:t>
      </w:r>
      <w:r w:rsidR="00812852">
        <w:rPr>
          <w:sz w:val="28"/>
          <w:szCs w:val="28"/>
        </w:rPr>
        <w:t xml:space="preserve">, and as cod abundance declined in the late 1980s, the proportion of capelin biomass in the trawl zone (bottom 4 m of the water column) </w:t>
      </w:r>
      <w:r w:rsidR="00EC2A85">
        <w:rPr>
          <w:sz w:val="28"/>
          <w:szCs w:val="28"/>
        </w:rPr>
        <w:t>increased (Mowbray 2002)</w:t>
      </w:r>
      <w:r w:rsidR="00812852">
        <w:rPr>
          <w:sz w:val="28"/>
          <w:szCs w:val="28"/>
        </w:rPr>
        <w:t xml:space="preserve">. </w:t>
      </w:r>
      <w:r w:rsidR="006C4DB4">
        <w:rPr>
          <w:sz w:val="28"/>
          <w:szCs w:val="28"/>
        </w:rPr>
        <w:t xml:space="preserve">Furthermore, </w:t>
      </w:r>
      <w:r w:rsidR="00A37C60">
        <w:rPr>
          <w:sz w:val="28"/>
          <w:szCs w:val="28"/>
        </w:rPr>
        <w:t xml:space="preserve">when capelin </w:t>
      </w:r>
      <w:r w:rsidR="006C4DB4">
        <w:rPr>
          <w:sz w:val="28"/>
          <w:szCs w:val="28"/>
        </w:rPr>
        <w:t xml:space="preserve">densities </w:t>
      </w:r>
      <w:r w:rsidR="00EC2A85">
        <w:rPr>
          <w:sz w:val="28"/>
          <w:szCs w:val="28"/>
        </w:rPr>
        <w:t>w</w:t>
      </w:r>
      <w:r w:rsidR="00EA28DC">
        <w:rPr>
          <w:sz w:val="28"/>
          <w:szCs w:val="28"/>
        </w:rPr>
        <w:t>ere</w:t>
      </w:r>
      <w:r w:rsidR="006C4DB4">
        <w:rPr>
          <w:sz w:val="28"/>
          <w:szCs w:val="28"/>
        </w:rPr>
        <w:t xml:space="preserve"> </w:t>
      </w:r>
      <w:r w:rsidR="00A37C60">
        <w:rPr>
          <w:sz w:val="28"/>
          <w:szCs w:val="28"/>
        </w:rPr>
        <w:t>low</w:t>
      </w:r>
      <w:r w:rsidR="004157C6">
        <w:rPr>
          <w:sz w:val="28"/>
          <w:szCs w:val="28"/>
        </w:rPr>
        <w:t>,</w:t>
      </w:r>
      <w:r w:rsidR="00A37C60">
        <w:rPr>
          <w:sz w:val="28"/>
          <w:szCs w:val="28"/>
        </w:rPr>
        <w:t xml:space="preserve"> </w:t>
      </w:r>
      <w:r w:rsidR="004157C6">
        <w:rPr>
          <w:sz w:val="28"/>
          <w:szCs w:val="28"/>
        </w:rPr>
        <w:t xml:space="preserve">capelin </w:t>
      </w:r>
      <w:r w:rsidR="00A37C60">
        <w:rPr>
          <w:sz w:val="28"/>
          <w:szCs w:val="28"/>
        </w:rPr>
        <w:t xml:space="preserve">were </w:t>
      </w:r>
      <w:r w:rsidR="004157C6">
        <w:rPr>
          <w:sz w:val="28"/>
          <w:szCs w:val="28"/>
        </w:rPr>
        <w:t xml:space="preserve">found </w:t>
      </w:r>
      <w:r w:rsidR="006C4DB4">
        <w:rPr>
          <w:sz w:val="28"/>
          <w:szCs w:val="28"/>
        </w:rPr>
        <w:t xml:space="preserve">in closer association with </w:t>
      </w:r>
      <w:r w:rsidR="006C4DB4">
        <w:rPr>
          <w:sz w:val="28"/>
          <w:szCs w:val="28"/>
        </w:rPr>
        <w:lastRenderedPageBreak/>
        <w:t xml:space="preserve">the bottom and displayed less vertical </w:t>
      </w:r>
      <w:r w:rsidR="001E271F">
        <w:rPr>
          <w:sz w:val="28"/>
          <w:szCs w:val="28"/>
        </w:rPr>
        <w:t>behaviour</w:t>
      </w:r>
      <w:r w:rsidR="006C4DB4">
        <w:rPr>
          <w:sz w:val="28"/>
          <w:szCs w:val="28"/>
        </w:rPr>
        <w:t xml:space="preserve"> </w:t>
      </w:r>
      <w:r w:rsidR="001E271F">
        <w:rPr>
          <w:sz w:val="28"/>
          <w:szCs w:val="28"/>
        </w:rPr>
        <w:t>compared to when</w:t>
      </w:r>
      <w:r w:rsidR="006C4DB4">
        <w:rPr>
          <w:sz w:val="28"/>
          <w:szCs w:val="28"/>
        </w:rPr>
        <w:t xml:space="preserve"> </w:t>
      </w:r>
      <w:r w:rsidR="001F4C7B">
        <w:rPr>
          <w:sz w:val="28"/>
          <w:szCs w:val="28"/>
        </w:rPr>
        <w:t xml:space="preserve">capelin </w:t>
      </w:r>
      <w:r w:rsidR="006C4DB4">
        <w:rPr>
          <w:sz w:val="28"/>
          <w:szCs w:val="28"/>
        </w:rPr>
        <w:t xml:space="preserve">densities were high (Mowbray 2002). </w:t>
      </w:r>
      <w:r w:rsidR="00812852">
        <w:rPr>
          <w:sz w:val="28"/>
          <w:szCs w:val="28"/>
        </w:rPr>
        <w:t xml:space="preserve">This change in </w:t>
      </w:r>
      <w:r w:rsidR="000639CE">
        <w:rPr>
          <w:sz w:val="28"/>
          <w:szCs w:val="28"/>
        </w:rPr>
        <w:t xml:space="preserve">a </w:t>
      </w:r>
      <w:r w:rsidR="00884BD5">
        <w:rPr>
          <w:sz w:val="28"/>
          <w:szCs w:val="28"/>
        </w:rPr>
        <w:t>pelagic fish</w:t>
      </w:r>
      <w:r w:rsidR="004157C6">
        <w:rPr>
          <w:sz w:val="28"/>
          <w:szCs w:val="28"/>
        </w:rPr>
        <w:t>’s</w:t>
      </w:r>
      <w:r w:rsidR="00884BD5">
        <w:rPr>
          <w:sz w:val="28"/>
          <w:szCs w:val="28"/>
        </w:rPr>
        <w:t xml:space="preserve"> </w:t>
      </w:r>
      <w:r w:rsidR="001B3191">
        <w:rPr>
          <w:sz w:val="28"/>
          <w:szCs w:val="28"/>
        </w:rPr>
        <w:t xml:space="preserve">vertical </w:t>
      </w:r>
      <w:r w:rsidR="00812852">
        <w:rPr>
          <w:sz w:val="28"/>
          <w:szCs w:val="28"/>
        </w:rPr>
        <w:t xml:space="preserve">behaviour was also seen in Atlantic herring in the Gulf of St. Lawrence where in the </w:t>
      </w:r>
      <w:r>
        <w:rPr>
          <w:sz w:val="28"/>
          <w:szCs w:val="28"/>
        </w:rPr>
        <w:t xml:space="preserve">absence of Atlantic cod predation, </w:t>
      </w:r>
      <w:r w:rsidR="00884BD5">
        <w:rPr>
          <w:sz w:val="28"/>
          <w:szCs w:val="28"/>
        </w:rPr>
        <w:t xml:space="preserve">Atlantic herring </w:t>
      </w:r>
      <w:r>
        <w:rPr>
          <w:sz w:val="28"/>
          <w:szCs w:val="28"/>
        </w:rPr>
        <w:t>mo</w:t>
      </w:r>
      <w:r w:rsidR="00812852">
        <w:rPr>
          <w:sz w:val="28"/>
          <w:szCs w:val="28"/>
        </w:rPr>
        <w:t xml:space="preserve">ved into the </w:t>
      </w:r>
      <w:proofErr w:type="spellStart"/>
      <w:r w:rsidR="00812852">
        <w:rPr>
          <w:sz w:val="28"/>
          <w:szCs w:val="28"/>
        </w:rPr>
        <w:t>suprabenthic</w:t>
      </w:r>
      <w:proofErr w:type="spellEnd"/>
      <w:r w:rsidR="00812852">
        <w:rPr>
          <w:sz w:val="28"/>
          <w:szCs w:val="28"/>
        </w:rPr>
        <w:t xml:space="preserve"> zone and increased</w:t>
      </w:r>
      <w:r>
        <w:rPr>
          <w:sz w:val="28"/>
          <w:szCs w:val="28"/>
        </w:rPr>
        <w:t xml:space="preserve"> their availability to the bottom trawl despite declines in abundance (</w:t>
      </w:r>
      <w:proofErr w:type="spellStart"/>
      <w:r>
        <w:rPr>
          <w:sz w:val="28"/>
          <w:szCs w:val="28"/>
        </w:rPr>
        <w:t>McQuinn</w:t>
      </w:r>
      <w:proofErr w:type="spellEnd"/>
      <w:r>
        <w:rPr>
          <w:sz w:val="28"/>
          <w:szCs w:val="28"/>
        </w:rPr>
        <w:t xml:space="preserve"> 2009).</w:t>
      </w:r>
      <w:r w:rsidR="000F38B3">
        <w:rPr>
          <w:sz w:val="28"/>
          <w:szCs w:val="28"/>
        </w:rPr>
        <w:t xml:space="preserve"> </w:t>
      </w:r>
      <w:r w:rsidR="001B3191">
        <w:rPr>
          <w:rStyle w:val="fontstyle01"/>
          <w:rFonts w:asciiTheme="minorHAnsi" w:hAnsiTheme="minorHAnsi"/>
          <w:sz w:val="28"/>
          <w:szCs w:val="28"/>
        </w:rPr>
        <w:t>These</w:t>
      </w:r>
      <w:r w:rsidR="000F38B3">
        <w:rPr>
          <w:rStyle w:val="fontstyle01"/>
          <w:rFonts w:asciiTheme="minorHAnsi" w:hAnsiTheme="minorHAnsi"/>
          <w:sz w:val="28"/>
          <w:szCs w:val="28"/>
        </w:rPr>
        <w:t xml:space="preserve"> change</w:t>
      </w:r>
      <w:r w:rsidR="001B3191">
        <w:rPr>
          <w:rStyle w:val="fontstyle01"/>
          <w:rFonts w:asciiTheme="minorHAnsi" w:hAnsiTheme="minorHAnsi"/>
          <w:sz w:val="28"/>
          <w:szCs w:val="28"/>
        </w:rPr>
        <w:t>s</w:t>
      </w:r>
      <w:r w:rsidR="000F38B3">
        <w:rPr>
          <w:rStyle w:val="fontstyle01"/>
          <w:rFonts w:asciiTheme="minorHAnsi" w:hAnsiTheme="minorHAnsi"/>
          <w:sz w:val="28"/>
          <w:szCs w:val="28"/>
        </w:rPr>
        <w:t xml:space="preserve"> in vertical distribution </w:t>
      </w:r>
      <w:r w:rsidR="006831BB">
        <w:rPr>
          <w:rStyle w:val="fontstyle01"/>
          <w:rFonts w:asciiTheme="minorHAnsi" w:hAnsiTheme="minorHAnsi"/>
          <w:sz w:val="28"/>
          <w:szCs w:val="28"/>
        </w:rPr>
        <w:t>are</w:t>
      </w:r>
      <w:r w:rsidR="000F38B3">
        <w:rPr>
          <w:rStyle w:val="fontstyle01"/>
          <w:rFonts w:asciiTheme="minorHAnsi" w:hAnsiTheme="minorHAnsi"/>
          <w:sz w:val="28"/>
          <w:szCs w:val="28"/>
        </w:rPr>
        <w:t xml:space="preserve"> a cause for concern </w:t>
      </w:r>
      <w:r w:rsidR="000639CE">
        <w:rPr>
          <w:rStyle w:val="fontstyle01"/>
          <w:rFonts w:asciiTheme="minorHAnsi" w:hAnsiTheme="minorHAnsi"/>
          <w:sz w:val="28"/>
          <w:szCs w:val="28"/>
        </w:rPr>
        <w:t>for</w:t>
      </w:r>
      <w:r w:rsidR="00884BD5">
        <w:rPr>
          <w:rStyle w:val="fontstyle01"/>
          <w:rFonts w:asciiTheme="minorHAnsi" w:hAnsiTheme="minorHAnsi"/>
          <w:sz w:val="28"/>
          <w:szCs w:val="28"/>
        </w:rPr>
        <w:t xml:space="preserve"> acoustic surveys</w:t>
      </w:r>
      <w:r w:rsidR="000639CE">
        <w:rPr>
          <w:rStyle w:val="fontstyle01"/>
          <w:rFonts w:asciiTheme="minorHAnsi" w:hAnsiTheme="minorHAnsi"/>
          <w:sz w:val="28"/>
          <w:szCs w:val="28"/>
        </w:rPr>
        <w:t xml:space="preserve">, as acoustic surveys are unable to </w:t>
      </w:r>
      <w:r w:rsidR="000F38B3">
        <w:rPr>
          <w:rStyle w:val="fontstyle01"/>
          <w:rFonts w:asciiTheme="minorHAnsi" w:hAnsiTheme="minorHAnsi"/>
          <w:sz w:val="28"/>
          <w:szCs w:val="28"/>
        </w:rPr>
        <w:t xml:space="preserve">resolve targets on or </w:t>
      </w:r>
      <w:r w:rsidR="000639CE">
        <w:rPr>
          <w:rStyle w:val="fontstyle01"/>
          <w:rFonts w:asciiTheme="minorHAnsi" w:hAnsiTheme="minorHAnsi"/>
          <w:sz w:val="28"/>
          <w:szCs w:val="28"/>
        </w:rPr>
        <w:t xml:space="preserve">near the seabed, also known as the bottom </w:t>
      </w:r>
      <w:proofErr w:type="spellStart"/>
      <w:r w:rsidR="000F38B3">
        <w:rPr>
          <w:rStyle w:val="fontstyle01"/>
          <w:rFonts w:asciiTheme="minorHAnsi" w:hAnsiTheme="minorHAnsi"/>
          <w:sz w:val="28"/>
          <w:szCs w:val="28"/>
        </w:rPr>
        <w:t>deadzone</w:t>
      </w:r>
      <w:proofErr w:type="spellEnd"/>
      <w:r w:rsidR="000F38B3">
        <w:rPr>
          <w:rStyle w:val="fontstyle01"/>
          <w:rFonts w:asciiTheme="minorHAnsi" w:hAnsiTheme="minorHAnsi"/>
          <w:sz w:val="28"/>
          <w:szCs w:val="28"/>
        </w:rPr>
        <w:t xml:space="preserve"> (</w:t>
      </w:r>
      <w:r w:rsidR="000F38B3" w:rsidRPr="005107C1">
        <w:rPr>
          <w:rStyle w:val="fontstyle01"/>
          <w:rFonts w:asciiTheme="minorHAnsi" w:hAnsiTheme="minorHAnsi"/>
          <w:sz w:val="28"/>
          <w:szCs w:val="28"/>
          <w:highlight w:val="yellow"/>
        </w:rPr>
        <w:t xml:space="preserve">Ona and </w:t>
      </w:r>
      <w:proofErr w:type="spellStart"/>
      <w:r w:rsidR="000F38B3" w:rsidRPr="005107C1">
        <w:rPr>
          <w:rStyle w:val="fontstyle01"/>
          <w:rFonts w:asciiTheme="minorHAnsi" w:hAnsiTheme="minorHAnsi"/>
          <w:sz w:val="28"/>
          <w:szCs w:val="28"/>
          <w:highlight w:val="yellow"/>
        </w:rPr>
        <w:t>Mitson</w:t>
      </w:r>
      <w:proofErr w:type="spellEnd"/>
      <w:r w:rsidR="000F38B3">
        <w:rPr>
          <w:rStyle w:val="fontstyle01"/>
          <w:rFonts w:asciiTheme="minorHAnsi" w:hAnsiTheme="minorHAnsi"/>
          <w:sz w:val="28"/>
          <w:szCs w:val="28"/>
        </w:rPr>
        <w:t xml:space="preserve">). The height of the </w:t>
      </w:r>
      <w:proofErr w:type="spellStart"/>
      <w:r w:rsidR="000F38B3">
        <w:rPr>
          <w:rStyle w:val="fontstyle01"/>
          <w:rFonts w:asciiTheme="minorHAnsi" w:hAnsiTheme="minorHAnsi"/>
          <w:sz w:val="28"/>
          <w:szCs w:val="28"/>
        </w:rPr>
        <w:t>deadzone</w:t>
      </w:r>
      <w:proofErr w:type="spellEnd"/>
      <w:r w:rsidR="000F38B3">
        <w:rPr>
          <w:rStyle w:val="fontstyle01"/>
          <w:rFonts w:asciiTheme="minorHAnsi" w:hAnsiTheme="minorHAnsi"/>
          <w:sz w:val="28"/>
          <w:szCs w:val="28"/>
        </w:rPr>
        <w:t xml:space="preserve"> is a function of the pulse length and frequency of the acoustic system used</w:t>
      </w:r>
      <w:r w:rsidR="000639CE">
        <w:rPr>
          <w:rStyle w:val="fontstyle01"/>
          <w:rFonts w:asciiTheme="minorHAnsi" w:hAnsiTheme="minorHAnsi"/>
          <w:sz w:val="28"/>
          <w:szCs w:val="28"/>
        </w:rPr>
        <w:t xml:space="preserve">, and the bottom </w:t>
      </w:r>
      <w:proofErr w:type="spellStart"/>
      <w:r w:rsidR="000F38B3">
        <w:rPr>
          <w:rStyle w:val="fontstyle01"/>
          <w:rFonts w:asciiTheme="minorHAnsi" w:hAnsiTheme="minorHAnsi"/>
          <w:sz w:val="28"/>
          <w:szCs w:val="28"/>
        </w:rPr>
        <w:t>deadzone</w:t>
      </w:r>
      <w:proofErr w:type="spellEnd"/>
      <w:r w:rsidR="000F38B3">
        <w:rPr>
          <w:rStyle w:val="fontstyle01"/>
          <w:rFonts w:asciiTheme="minorHAnsi" w:hAnsiTheme="minorHAnsi"/>
          <w:sz w:val="28"/>
          <w:szCs w:val="28"/>
        </w:rPr>
        <w:t xml:space="preserve"> was approximately 0.75 m</w:t>
      </w:r>
      <w:r w:rsidR="001E271F">
        <w:rPr>
          <w:rStyle w:val="fontstyle01"/>
          <w:rFonts w:asciiTheme="minorHAnsi" w:hAnsiTheme="minorHAnsi"/>
          <w:sz w:val="28"/>
          <w:szCs w:val="28"/>
        </w:rPr>
        <w:t xml:space="preserve"> for the capelin spring acoustic surveys</w:t>
      </w:r>
      <w:r w:rsidR="000F38B3">
        <w:rPr>
          <w:rStyle w:val="fontstyle01"/>
          <w:rFonts w:asciiTheme="minorHAnsi" w:hAnsiTheme="minorHAnsi"/>
          <w:sz w:val="28"/>
          <w:szCs w:val="28"/>
        </w:rPr>
        <w:t>.</w:t>
      </w:r>
      <w:r w:rsidR="00AD0EBC">
        <w:rPr>
          <w:rFonts w:eastAsia="Times New Roman" w:cs="Arial"/>
          <w:color w:val="333333"/>
          <w:sz w:val="28"/>
          <w:szCs w:val="28"/>
          <w:lang w:eastAsia="en-CA"/>
        </w:rPr>
        <w:t xml:space="preserve"> </w:t>
      </w:r>
      <w:r w:rsidR="00AD0EBC" w:rsidRPr="00DD08F4">
        <w:rPr>
          <w:sz w:val="28"/>
          <w:szCs w:val="28"/>
        </w:rPr>
        <w:t xml:space="preserve">In order to address </w:t>
      </w:r>
      <w:r w:rsidR="00AD0EBC">
        <w:rPr>
          <w:sz w:val="28"/>
          <w:szCs w:val="28"/>
        </w:rPr>
        <w:t>the potential impact of vertical distribution changes on the availability</w:t>
      </w:r>
      <w:r w:rsidR="000639CE">
        <w:rPr>
          <w:sz w:val="28"/>
          <w:szCs w:val="28"/>
        </w:rPr>
        <w:t xml:space="preserve"> of capelin </w:t>
      </w:r>
      <w:r w:rsidR="00AD0EBC">
        <w:rPr>
          <w:sz w:val="28"/>
          <w:szCs w:val="28"/>
        </w:rPr>
        <w:t xml:space="preserve">to </w:t>
      </w:r>
      <w:r w:rsidR="001E271F">
        <w:rPr>
          <w:sz w:val="28"/>
          <w:szCs w:val="28"/>
        </w:rPr>
        <w:t xml:space="preserve">the </w:t>
      </w:r>
      <w:r w:rsidR="00AD0EBC">
        <w:rPr>
          <w:sz w:val="28"/>
          <w:szCs w:val="28"/>
        </w:rPr>
        <w:t>acoustic surveys</w:t>
      </w:r>
      <w:r w:rsidR="001B3191">
        <w:rPr>
          <w:sz w:val="28"/>
          <w:szCs w:val="28"/>
        </w:rPr>
        <w:t>,</w:t>
      </w:r>
      <w:r w:rsidR="00AD0EBC">
        <w:rPr>
          <w:sz w:val="28"/>
          <w:szCs w:val="28"/>
        </w:rPr>
        <w:t xml:space="preserve"> d</w:t>
      </w:r>
      <w:r w:rsidR="00AD0EBC" w:rsidRPr="00DD08F4">
        <w:rPr>
          <w:sz w:val="28"/>
          <w:szCs w:val="28"/>
        </w:rPr>
        <w:t xml:space="preserve">edicated experiments </w:t>
      </w:r>
      <w:r w:rsidR="00AD0EBC">
        <w:rPr>
          <w:sz w:val="28"/>
          <w:szCs w:val="28"/>
        </w:rPr>
        <w:t xml:space="preserve">were </w:t>
      </w:r>
      <w:r w:rsidR="00AD0EBC" w:rsidRPr="00DD08F4">
        <w:rPr>
          <w:sz w:val="28"/>
          <w:szCs w:val="28"/>
        </w:rPr>
        <w:t>carried out in 1995 and 1999</w:t>
      </w:r>
      <w:r w:rsidR="00AD0EBC">
        <w:rPr>
          <w:sz w:val="28"/>
          <w:szCs w:val="28"/>
        </w:rPr>
        <w:t xml:space="preserve"> </w:t>
      </w:r>
      <w:r w:rsidR="001F4C7B">
        <w:rPr>
          <w:sz w:val="28"/>
          <w:szCs w:val="28"/>
        </w:rPr>
        <w:t>(Mowbray</w:t>
      </w:r>
      <w:r w:rsidR="00AD0EBC" w:rsidRPr="00DD08F4">
        <w:rPr>
          <w:sz w:val="28"/>
          <w:szCs w:val="28"/>
        </w:rPr>
        <w:t xml:space="preserve"> </w:t>
      </w:r>
      <w:r w:rsidR="001E271F">
        <w:rPr>
          <w:sz w:val="28"/>
          <w:szCs w:val="28"/>
        </w:rPr>
        <w:t>2002</w:t>
      </w:r>
      <w:r w:rsidR="00AD0EBC" w:rsidRPr="00DD08F4">
        <w:rPr>
          <w:sz w:val="28"/>
          <w:szCs w:val="28"/>
        </w:rPr>
        <w:t xml:space="preserve">).  </w:t>
      </w:r>
      <w:r w:rsidR="000639CE">
        <w:rPr>
          <w:sz w:val="28"/>
          <w:szCs w:val="28"/>
        </w:rPr>
        <w:t xml:space="preserve">The range of values for diel changes in capelin detectability </w:t>
      </w:r>
      <w:r w:rsidR="001E271F">
        <w:rPr>
          <w:sz w:val="28"/>
          <w:szCs w:val="28"/>
        </w:rPr>
        <w:t xml:space="preserve">obtained from these experiments </w:t>
      </w:r>
      <w:r w:rsidR="000639CE">
        <w:rPr>
          <w:sz w:val="28"/>
          <w:szCs w:val="28"/>
        </w:rPr>
        <w:t xml:space="preserve">were </w:t>
      </w:r>
      <w:r w:rsidR="00AD0EBC">
        <w:rPr>
          <w:sz w:val="28"/>
          <w:szCs w:val="28"/>
        </w:rPr>
        <w:t xml:space="preserve">used </w:t>
      </w:r>
      <w:r w:rsidR="000639CE">
        <w:rPr>
          <w:sz w:val="28"/>
          <w:szCs w:val="28"/>
        </w:rPr>
        <w:t>in the</w:t>
      </w:r>
      <w:r w:rsidR="00AD0EBC">
        <w:rPr>
          <w:sz w:val="28"/>
          <w:szCs w:val="28"/>
        </w:rPr>
        <w:t xml:space="preserve"> calculation of confidence estimates for each survey since 1988 using a Monte Carlo simulation</w:t>
      </w:r>
      <w:r w:rsidR="001E271F">
        <w:rPr>
          <w:sz w:val="28"/>
          <w:szCs w:val="28"/>
        </w:rPr>
        <w:t xml:space="preserve">. </w:t>
      </w:r>
      <w:r w:rsidR="00AD0EBC" w:rsidRPr="00DD08F4">
        <w:rPr>
          <w:sz w:val="28"/>
          <w:szCs w:val="28"/>
        </w:rPr>
        <w:t xml:space="preserve">Confidence </w:t>
      </w:r>
      <w:r w:rsidR="000639CE">
        <w:rPr>
          <w:sz w:val="28"/>
          <w:szCs w:val="28"/>
        </w:rPr>
        <w:t xml:space="preserve">estimates </w:t>
      </w:r>
      <w:r w:rsidR="00AD0EBC" w:rsidRPr="00DD08F4">
        <w:rPr>
          <w:sz w:val="28"/>
          <w:szCs w:val="28"/>
        </w:rPr>
        <w:t xml:space="preserve">indicate a significant </w:t>
      </w:r>
      <w:r w:rsidR="00AD0EBC">
        <w:rPr>
          <w:sz w:val="28"/>
          <w:szCs w:val="28"/>
        </w:rPr>
        <w:t xml:space="preserve">decline </w:t>
      </w:r>
      <w:r w:rsidR="00AD0EBC" w:rsidRPr="00DD08F4">
        <w:rPr>
          <w:sz w:val="28"/>
          <w:szCs w:val="28"/>
        </w:rPr>
        <w:t xml:space="preserve">in </w:t>
      </w:r>
      <w:r w:rsidR="00AD0EBC">
        <w:rPr>
          <w:sz w:val="28"/>
          <w:szCs w:val="28"/>
        </w:rPr>
        <w:t xml:space="preserve">capelin </w:t>
      </w:r>
      <w:r w:rsidR="00AD0EBC" w:rsidRPr="00DD08F4">
        <w:rPr>
          <w:sz w:val="28"/>
          <w:szCs w:val="28"/>
        </w:rPr>
        <w:t>biomass between the late 1980s and 199</w:t>
      </w:r>
      <w:r w:rsidR="00AD0EBC">
        <w:rPr>
          <w:sz w:val="28"/>
          <w:szCs w:val="28"/>
        </w:rPr>
        <w:t>1</w:t>
      </w:r>
      <w:r w:rsidR="00AD0EBC" w:rsidRPr="00DD08F4">
        <w:rPr>
          <w:sz w:val="28"/>
          <w:szCs w:val="28"/>
        </w:rPr>
        <w:t xml:space="preserve"> (</w:t>
      </w:r>
      <w:r w:rsidR="00AD0EBC" w:rsidRPr="00FA4674">
        <w:rPr>
          <w:sz w:val="28"/>
          <w:szCs w:val="28"/>
          <w:highlight w:val="yellow"/>
        </w:rPr>
        <w:t xml:space="preserve">Fig </w:t>
      </w:r>
      <w:r w:rsidR="00AD0EBC">
        <w:rPr>
          <w:sz w:val="28"/>
          <w:szCs w:val="28"/>
          <w:highlight w:val="yellow"/>
        </w:rPr>
        <w:t>FM-</w:t>
      </w:r>
      <w:r w:rsidR="00AD0EBC">
        <w:rPr>
          <w:sz w:val="28"/>
          <w:szCs w:val="28"/>
        </w:rPr>
        <w:t>9</w:t>
      </w:r>
      <w:r w:rsidR="00AD0EBC" w:rsidRPr="00DD08F4">
        <w:rPr>
          <w:sz w:val="28"/>
          <w:szCs w:val="28"/>
        </w:rPr>
        <w:t>).</w:t>
      </w:r>
    </w:p>
    <w:p w:rsidR="00614645" w:rsidRPr="00614645" w:rsidRDefault="00614645" w:rsidP="007A059B">
      <w:pPr>
        <w:rPr>
          <w:rStyle w:val="fontstyle01"/>
          <w:rFonts w:asciiTheme="minorHAnsi" w:hAnsiTheme="minorHAnsi"/>
          <w:i/>
          <w:sz w:val="28"/>
          <w:szCs w:val="28"/>
        </w:rPr>
      </w:pPr>
      <w:r>
        <w:rPr>
          <w:rStyle w:val="fontstyle01"/>
          <w:rFonts w:asciiTheme="minorHAnsi" w:hAnsiTheme="minorHAnsi"/>
          <w:i/>
          <w:sz w:val="28"/>
          <w:szCs w:val="28"/>
        </w:rPr>
        <w:t>Capelin stock is non-migratory and inshore</w:t>
      </w:r>
      <w:r w:rsidR="008146B1">
        <w:rPr>
          <w:rStyle w:val="fontstyle01"/>
          <w:rFonts w:asciiTheme="minorHAnsi" w:hAnsiTheme="minorHAnsi"/>
          <w:i/>
          <w:sz w:val="28"/>
          <w:szCs w:val="28"/>
        </w:rPr>
        <w:t xml:space="preserve"> post-1991</w:t>
      </w:r>
    </w:p>
    <w:p w:rsidR="007A059B" w:rsidRDefault="00327768">
      <w:pPr>
        <w:rPr>
          <w:rStyle w:val="fontstyle01"/>
          <w:rFonts w:asciiTheme="minorHAnsi" w:hAnsiTheme="minorHAnsi"/>
          <w:sz w:val="28"/>
          <w:szCs w:val="28"/>
        </w:rPr>
      </w:pPr>
      <w:r>
        <w:rPr>
          <w:rStyle w:val="fontstyle01"/>
          <w:rFonts w:asciiTheme="minorHAnsi" w:hAnsiTheme="minorHAnsi"/>
          <w:sz w:val="28"/>
          <w:szCs w:val="28"/>
        </w:rPr>
        <w:t xml:space="preserve">Frank et al. (2016) hypothesized that there was an abrupt change in capelin migration patterns post-1991, with capelin now remaining inshore year round. </w:t>
      </w:r>
      <w:r w:rsidR="007A059B">
        <w:rPr>
          <w:rStyle w:val="fontstyle01"/>
          <w:rFonts w:asciiTheme="minorHAnsi" w:hAnsiTheme="minorHAnsi"/>
          <w:sz w:val="28"/>
          <w:szCs w:val="28"/>
        </w:rPr>
        <w:t>As evidence for this hypothesis</w:t>
      </w:r>
      <w:r w:rsidR="00B6458D">
        <w:rPr>
          <w:rStyle w:val="fontstyle01"/>
          <w:rFonts w:asciiTheme="minorHAnsi" w:hAnsiTheme="minorHAnsi"/>
          <w:sz w:val="28"/>
          <w:szCs w:val="28"/>
        </w:rPr>
        <w:t>,</w:t>
      </w:r>
      <w:r w:rsidR="007A059B">
        <w:rPr>
          <w:rStyle w:val="fontstyle01"/>
          <w:rFonts w:asciiTheme="minorHAnsi" w:hAnsiTheme="minorHAnsi"/>
          <w:sz w:val="28"/>
          <w:szCs w:val="28"/>
        </w:rPr>
        <w:t xml:space="preserve"> they </w:t>
      </w:r>
      <w:r w:rsidR="00B6458D">
        <w:rPr>
          <w:rStyle w:val="fontstyle01"/>
          <w:rFonts w:asciiTheme="minorHAnsi" w:hAnsiTheme="minorHAnsi"/>
          <w:sz w:val="28"/>
          <w:szCs w:val="28"/>
        </w:rPr>
        <w:t xml:space="preserve">used the FBTS data to </w:t>
      </w:r>
      <w:r w:rsidR="007A059B">
        <w:rPr>
          <w:rStyle w:val="fontstyle01"/>
          <w:rFonts w:asciiTheme="minorHAnsi" w:hAnsiTheme="minorHAnsi"/>
          <w:sz w:val="28"/>
          <w:szCs w:val="28"/>
        </w:rPr>
        <w:t>point to a</w:t>
      </w:r>
      <w:r w:rsidR="00877417">
        <w:rPr>
          <w:rStyle w:val="fontstyle01"/>
          <w:rFonts w:asciiTheme="minorHAnsi" w:hAnsiTheme="minorHAnsi"/>
          <w:sz w:val="28"/>
          <w:szCs w:val="28"/>
        </w:rPr>
        <w:t xml:space="preserve"> westerly, inshore shift</w:t>
      </w:r>
      <w:r w:rsidR="007A059B">
        <w:rPr>
          <w:rStyle w:val="fontstyle01"/>
          <w:rFonts w:asciiTheme="minorHAnsi" w:hAnsiTheme="minorHAnsi"/>
          <w:sz w:val="28"/>
          <w:szCs w:val="28"/>
        </w:rPr>
        <w:t xml:space="preserve"> in the center of </w:t>
      </w:r>
      <w:r w:rsidR="00877417">
        <w:rPr>
          <w:rStyle w:val="fontstyle01"/>
          <w:rFonts w:asciiTheme="minorHAnsi" w:hAnsiTheme="minorHAnsi"/>
          <w:sz w:val="28"/>
          <w:szCs w:val="28"/>
        </w:rPr>
        <w:t xml:space="preserve">capelin </w:t>
      </w:r>
      <w:r w:rsidR="007A059B">
        <w:rPr>
          <w:rStyle w:val="fontstyle01"/>
          <w:rFonts w:asciiTheme="minorHAnsi" w:hAnsiTheme="minorHAnsi"/>
          <w:sz w:val="28"/>
          <w:szCs w:val="28"/>
        </w:rPr>
        <w:t xml:space="preserve">concentration </w:t>
      </w:r>
      <w:r w:rsidR="005B1B7D">
        <w:rPr>
          <w:rStyle w:val="fontstyle01"/>
          <w:rFonts w:asciiTheme="minorHAnsi" w:hAnsiTheme="minorHAnsi"/>
          <w:sz w:val="28"/>
          <w:szCs w:val="28"/>
        </w:rPr>
        <w:t xml:space="preserve">in 1996-2010 </w:t>
      </w:r>
      <w:r w:rsidR="001725DD">
        <w:rPr>
          <w:rStyle w:val="fontstyle01"/>
          <w:rFonts w:asciiTheme="minorHAnsi" w:hAnsiTheme="minorHAnsi"/>
          <w:sz w:val="28"/>
          <w:szCs w:val="28"/>
        </w:rPr>
        <w:t>compared to</w:t>
      </w:r>
      <w:r w:rsidR="00877417">
        <w:rPr>
          <w:rStyle w:val="fontstyle01"/>
          <w:rFonts w:asciiTheme="minorHAnsi" w:hAnsiTheme="minorHAnsi"/>
          <w:sz w:val="28"/>
          <w:szCs w:val="28"/>
        </w:rPr>
        <w:t xml:space="preserve"> </w:t>
      </w:r>
      <w:r w:rsidR="007A059B">
        <w:rPr>
          <w:rStyle w:val="fontstyle01"/>
          <w:rFonts w:asciiTheme="minorHAnsi" w:hAnsiTheme="minorHAnsi"/>
          <w:sz w:val="28"/>
          <w:szCs w:val="28"/>
        </w:rPr>
        <w:t>1985-1995.  However</w:t>
      </w:r>
      <w:r w:rsidR="00877417">
        <w:rPr>
          <w:rStyle w:val="fontstyle01"/>
          <w:rFonts w:asciiTheme="minorHAnsi" w:hAnsiTheme="minorHAnsi"/>
          <w:sz w:val="28"/>
          <w:szCs w:val="28"/>
        </w:rPr>
        <w:t>,</w:t>
      </w:r>
      <w:r w:rsidR="009F1C95">
        <w:rPr>
          <w:rStyle w:val="fontstyle01"/>
          <w:rFonts w:asciiTheme="minorHAnsi" w:hAnsiTheme="minorHAnsi"/>
          <w:sz w:val="28"/>
          <w:szCs w:val="28"/>
        </w:rPr>
        <w:t xml:space="preserve"> their own annual mapping</w:t>
      </w:r>
      <w:r w:rsidR="007A059B">
        <w:rPr>
          <w:rStyle w:val="fontstyle01"/>
          <w:rFonts w:asciiTheme="minorHAnsi" w:hAnsiTheme="minorHAnsi"/>
          <w:sz w:val="28"/>
          <w:szCs w:val="28"/>
        </w:rPr>
        <w:t xml:space="preserve"> demonstrate</w:t>
      </w:r>
      <w:r w:rsidR="009F1C95">
        <w:rPr>
          <w:rStyle w:val="fontstyle01"/>
          <w:rFonts w:asciiTheme="minorHAnsi" w:hAnsiTheme="minorHAnsi"/>
          <w:sz w:val="28"/>
          <w:szCs w:val="28"/>
        </w:rPr>
        <w:t>s</w:t>
      </w:r>
      <w:r w:rsidR="007A059B">
        <w:rPr>
          <w:rStyle w:val="fontstyle01"/>
          <w:rFonts w:asciiTheme="minorHAnsi" w:hAnsiTheme="minorHAnsi"/>
          <w:sz w:val="28"/>
          <w:szCs w:val="28"/>
        </w:rPr>
        <w:t xml:space="preserve"> the high degree of </w:t>
      </w:r>
      <w:proofErr w:type="spellStart"/>
      <w:r w:rsidR="007A059B">
        <w:rPr>
          <w:rStyle w:val="fontstyle01"/>
          <w:rFonts w:asciiTheme="minorHAnsi" w:hAnsiTheme="minorHAnsi"/>
          <w:sz w:val="28"/>
          <w:szCs w:val="28"/>
        </w:rPr>
        <w:t>interannual</w:t>
      </w:r>
      <w:proofErr w:type="spellEnd"/>
      <w:r w:rsidR="007A059B">
        <w:rPr>
          <w:rStyle w:val="fontstyle01"/>
          <w:rFonts w:asciiTheme="minorHAnsi" w:hAnsiTheme="minorHAnsi"/>
          <w:sz w:val="28"/>
          <w:szCs w:val="28"/>
        </w:rPr>
        <w:t xml:space="preserve"> variability </w:t>
      </w:r>
      <w:r w:rsidR="00BF5747">
        <w:rPr>
          <w:rStyle w:val="fontstyle01"/>
          <w:rFonts w:asciiTheme="minorHAnsi" w:hAnsiTheme="minorHAnsi"/>
          <w:sz w:val="28"/>
          <w:szCs w:val="28"/>
        </w:rPr>
        <w:t xml:space="preserve">in capelin abundance </w:t>
      </w:r>
      <w:r w:rsidR="007A059B">
        <w:rPr>
          <w:rStyle w:val="fontstyle01"/>
          <w:rFonts w:asciiTheme="minorHAnsi" w:hAnsiTheme="minorHAnsi"/>
          <w:sz w:val="28"/>
          <w:szCs w:val="28"/>
        </w:rPr>
        <w:t xml:space="preserve">within the earlier period </w:t>
      </w:r>
      <w:r w:rsidR="00BF5747">
        <w:rPr>
          <w:rStyle w:val="fontstyle01"/>
          <w:rFonts w:asciiTheme="minorHAnsi" w:hAnsiTheme="minorHAnsi"/>
          <w:sz w:val="28"/>
          <w:szCs w:val="28"/>
        </w:rPr>
        <w:t>(1985-1995)</w:t>
      </w:r>
      <w:r w:rsidR="007A059B">
        <w:rPr>
          <w:rStyle w:val="fontstyle01"/>
          <w:rFonts w:asciiTheme="minorHAnsi" w:hAnsiTheme="minorHAnsi"/>
          <w:sz w:val="28"/>
          <w:szCs w:val="28"/>
        </w:rPr>
        <w:t xml:space="preserve">, with inshore distributions occurring in three </w:t>
      </w:r>
      <w:r w:rsidR="00BF5747">
        <w:rPr>
          <w:rStyle w:val="fontstyle01"/>
          <w:rFonts w:asciiTheme="minorHAnsi" w:hAnsiTheme="minorHAnsi"/>
          <w:sz w:val="28"/>
          <w:szCs w:val="28"/>
        </w:rPr>
        <w:t xml:space="preserve">high abundance </w:t>
      </w:r>
      <w:r w:rsidR="007A059B">
        <w:rPr>
          <w:rStyle w:val="fontstyle01"/>
          <w:rFonts w:asciiTheme="minorHAnsi" w:hAnsiTheme="minorHAnsi"/>
          <w:sz w:val="28"/>
          <w:szCs w:val="28"/>
        </w:rPr>
        <w:t>y</w:t>
      </w:r>
      <w:r w:rsidR="00BF5747">
        <w:rPr>
          <w:rStyle w:val="fontstyle01"/>
          <w:rFonts w:asciiTheme="minorHAnsi" w:hAnsiTheme="minorHAnsi"/>
          <w:sz w:val="28"/>
          <w:szCs w:val="28"/>
        </w:rPr>
        <w:t xml:space="preserve">ears </w:t>
      </w:r>
      <w:r w:rsidR="007A059B">
        <w:rPr>
          <w:rStyle w:val="fontstyle01"/>
          <w:rFonts w:asciiTheme="minorHAnsi" w:hAnsiTheme="minorHAnsi"/>
          <w:sz w:val="28"/>
          <w:szCs w:val="28"/>
        </w:rPr>
        <w:t xml:space="preserve">(1986-1988, Fig S2 Frank et al. 2016). </w:t>
      </w:r>
      <w:r w:rsidR="00E33DD1">
        <w:rPr>
          <w:rStyle w:val="fontstyle01"/>
          <w:rFonts w:asciiTheme="minorHAnsi" w:hAnsiTheme="minorHAnsi"/>
          <w:sz w:val="28"/>
          <w:szCs w:val="28"/>
        </w:rPr>
        <w:t xml:space="preserve">We were interested in testing this main hypothesis from Frank et al. (2016) </w:t>
      </w:r>
      <w:r w:rsidR="00334094">
        <w:rPr>
          <w:rStyle w:val="fontstyle01"/>
          <w:rFonts w:asciiTheme="minorHAnsi" w:hAnsiTheme="minorHAnsi"/>
          <w:sz w:val="28"/>
          <w:szCs w:val="28"/>
        </w:rPr>
        <w:t>using multiple approaches [</w:t>
      </w:r>
      <w:r w:rsidR="00E33DD1">
        <w:rPr>
          <w:rStyle w:val="fontstyle01"/>
          <w:rFonts w:asciiTheme="minorHAnsi" w:hAnsiTheme="minorHAnsi"/>
          <w:sz w:val="28"/>
          <w:szCs w:val="28"/>
        </w:rPr>
        <w:t>e.g., triangulation</w:t>
      </w:r>
      <w:r w:rsidR="00334094">
        <w:rPr>
          <w:rStyle w:val="fontstyle01"/>
          <w:rFonts w:asciiTheme="minorHAnsi" w:hAnsiTheme="minorHAnsi"/>
          <w:sz w:val="28"/>
          <w:szCs w:val="28"/>
        </w:rPr>
        <w:t xml:space="preserve">; </w:t>
      </w:r>
      <w:proofErr w:type="spellStart"/>
      <w:r w:rsidR="00334094">
        <w:rPr>
          <w:rStyle w:val="fontstyle01"/>
          <w:rFonts w:asciiTheme="minorHAnsi" w:hAnsiTheme="minorHAnsi"/>
          <w:sz w:val="28"/>
          <w:szCs w:val="28"/>
        </w:rPr>
        <w:t>Munafo</w:t>
      </w:r>
      <w:proofErr w:type="spellEnd"/>
      <w:r w:rsidR="00334094">
        <w:rPr>
          <w:rStyle w:val="fontstyle01"/>
          <w:rFonts w:asciiTheme="minorHAnsi" w:hAnsiTheme="minorHAnsi"/>
          <w:sz w:val="28"/>
          <w:szCs w:val="28"/>
        </w:rPr>
        <w:t xml:space="preserve"> and Smith (2018</w:t>
      </w:r>
      <w:r w:rsidR="00E33DD1">
        <w:rPr>
          <w:rStyle w:val="fontstyle01"/>
          <w:rFonts w:asciiTheme="minorHAnsi" w:hAnsiTheme="minorHAnsi"/>
          <w:sz w:val="28"/>
          <w:szCs w:val="28"/>
        </w:rPr>
        <w:t>)</w:t>
      </w:r>
      <w:r w:rsidR="00334094">
        <w:rPr>
          <w:rStyle w:val="fontstyle01"/>
          <w:rFonts w:asciiTheme="minorHAnsi" w:hAnsiTheme="minorHAnsi"/>
          <w:sz w:val="28"/>
          <w:szCs w:val="28"/>
        </w:rPr>
        <w:t>]</w:t>
      </w:r>
      <w:r w:rsidR="00E33DD1">
        <w:rPr>
          <w:rStyle w:val="fontstyle01"/>
          <w:rFonts w:asciiTheme="minorHAnsi" w:hAnsiTheme="minorHAnsi"/>
          <w:sz w:val="28"/>
          <w:szCs w:val="28"/>
        </w:rPr>
        <w:t xml:space="preserve"> in order to compare results from independent datasets </w:t>
      </w:r>
      <w:r w:rsidR="006110D4">
        <w:rPr>
          <w:rStyle w:val="fontstyle01"/>
          <w:rFonts w:asciiTheme="minorHAnsi" w:hAnsiTheme="minorHAnsi"/>
          <w:sz w:val="28"/>
          <w:szCs w:val="28"/>
        </w:rPr>
        <w:t>(e.g., spring acoustic survey, FBTS</w:t>
      </w:r>
      <w:r w:rsidR="00334094">
        <w:rPr>
          <w:rStyle w:val="fontstyle01"/>
          <w:rFonts w:asciiTheme="minorHAnsi" w:hAnsiTheme="minorHAnsi"/>
          <w:sz w:val="28"/>
          <w:szCs w:val="28"/>
        </w:rPr>
        <w:t>, inshore fishery data</w:t>
      </w:r>
      <w:r w:rsidR="006110D4">
        <w:rPr>
          <w:rStyle w:val="fontstyle01"/>
          <w:rFonts w:asciiTheme="minorHAnsi" w:hAnsiTheme="minorHAnsi"/>
          <w:sz w:val="28"/>
          <w:szCs w:val="28"/>
        </w:rPr>
        <w:t xml:space="preserve">) </w:t>
      </w:r>
      <w:r w:rsidR="00E33DD1">
        <w:rPr>
          <w:rStyle w:val="fontstyle01"/>
          <w:rFonts w:asciiTheme="minorHAnsi" w:hAnsiTheme="minorHAnsi"/>
          <w:sz w:val="28"/>
          <w:szCs w:val="28"/>
        </w:rPr>
        <w:t>using diverse statistical methods to either support or dismiss the capelin inshore migration hypothesis. To test this migration hypothesis</w:t>
      </w:r>
      <w:r w:rsidR="006110D4">
        <w:rPr>
          <w:rStyle w:val="fontstyle01"/>
          <w:rFonts w:asciiTheme="minorHAnsi" w:hAnsiTheme="minorHAnsi"/>
          <w:sz w:val="28"/>
          <w:szCs w:val="28"/>
        </w:rPr>
        <w:t xml:space="preserve"> using the FBTS data</w:t>
      </w:r>
      <w:r w:rsidR="00E33DD1">
        <w:rPr>
          <w:rStyle w:val="fontstyle01"/>
          <w:rFonts w:asciiTheme="minorHAnsi" w:hAnsiTheme="minorHAnsi"/>
          <w:sz w:val="28"/>
          <w:szCs w:val="28"/>
        </w:rPr>
        <w:t>, w</w:t>
      </w:r>
      <w:r w:rsidR="007A059B" w:rsidRPr="0048735F">
        <w:rPr>
          <w:rStyle w:val="fontstyle01"/>
          <w:rFonts w:asciiTheme="minorHAnsi" w:hAnsiTheme="minorHAnsi"/>
          <w:sz w:val="28"/>
          <w:szCs w:val="28"/>
        </w:rPr>
        <w:t xml:space="preserve">e </w:t>
      </w:r>
      <w:r w:rsidR="00E33DD1">
        <w:rPr>
          <w:rStyle w:val="fontstyle01"/>
          <w:rFonts w:asciiTheme="minorHAnsi" w:hAnsiTheme="minorHAnsi"/>
          <w:sz w:val="28"/>
          <w:szCs w:val="28"/>
        </w:rPr>
        <w:t>used</w:t>
      </w:r>
      <w:r w:rsidR="007A059B" w:rsidRPr="0048735F">
        <w:rPr>
          <w:rStyle w:val="fontstyle01"/>
          <w:rFonts w:asciiTheme="minorHAnsi" w:hAnsiTheme="minorHAnsi"/>
          <w:sz w:val="28"/>
          <w:szCs w:val="28"/>
        </w:rPr>
        <w:t xml:space="preserve"> the center of gravity </w:t>
      </w:r>
      <w:r w:rsidR="007A059B" w:rsidRPr="0048735F">
        <w:rPr>
          <w:rStyle w:val="fontstyle01"/>
          <w:rFonts w:asciiTheme="minorHAnsi" w:hAnsiTheme="minorHAnsi"/>
          <w:sz w:val="28"/>
          <w:szCs w:val="28"/>
        </w:rPr>
        <w:lastRenderedPageBreak/>
        <w:t>approach de</w:t>
      </w:r>
      <w:r w:rsidR="00484ABF">
        <w:rPr>
          <w:rStyle w:val="fontstyle01"/>
          <w:rFonts w:asciiTheme="minorHAnsi" w:hAnsiTheme="minorHAnsi"/>
          <w:sz w:val="28"/>
          <w:szCs w:val="28"/>
        </w:rPr>
        <w:t>scribed in Thorson et al. (2016</w:t>
      </w:r>
      <w:r w:rsidR="007A059B" w:rsidRPr="0048735F">
        <w:rPr>
          <w:rStyle w:val="fontstyle01"/>
          <w:rFonts w:asciiTheme="minorHAnsi" w:hAnsiTheme="minorHAnsi"/>
          <w:sz w:val="28"/>
          <w:szCs w:val="28"/>
        </w:rPr>
        <w:t>). Specifically, we used the VA</w:t>
      </w:r>
      <w:r w:rsidR="00484ABF">
        <w:rPr>
          <w:rStyle w:val="fontstyle01"/>
          <w:rFonts w:asciiTheme="minorHAnsi" w:hAnsiTheme="minorHAnsi"/>
          <w:sz w:val="28"/>
          <w:szCs w:val="28"/>
        </w:rPr>
        <w:t>ST package in R (Thorson et al. 2017</w:t>
      </w:r>
      <w:r w:rsidR="007A059B" w:rsidRPr="0048735F">
        <w:rPr>
          <w:rStyle w:val="fontstyle01"/>
          <w:rFonts w:asciiTheme="minorHAnsi" w:hAnsiTheme="minorHAnsi"/>
          <w:sz w:val="28"/>
          <w:szCs w:val="28"/>
        </w:rPr>
        <w:t xml:space="preserve">) to fit a geostatistical delta-generalized linear mixed model to estimate the spatial and temporal distribution of capelin. The main advantage of this approach is that it accounts for changes in the spatial distribution of sampling effort from one year to the next. This method also provides a means of estimating the standard error of the </w:t>
      </w:r>
      <w:r w:rsidR="00040AA0">
        <w:rPr>
          <w:rStyle w:val="fontstyle01"/>
          <w:rFonts w:asciiTheme="minorHAnsi" w:hAnsiTheme="minorHAnsi"/>
          <w:sz w:val="28"/>
          <w:szCs w:val="28"/>
        </w:rPr>
        <w:t>center of gravity metric, which provides</w:t>
      </w:r>
      <w:r w:rsidR="007A059B" w:rsidRPr="0048735F">
        <w:rPr>
          <w:rStyle w:val="fontstyle01"/>
          <w:rFonts w:asciiTheme="minorHAnsi" w:hAnsiTheme="minorHAnsi"/>
          <w:sz w:val="28"/>
          <w:szCs w:val="28"/>
        </w:rPr>
        <w:t xml:space="preserve"> </w:t>
      </w:r>
      <w:r w:rsidR="00040AA0">
        <w:rPr>
          <w:rStyle w:val="fontstyle01"/>
          <w:rFonts w:asciiTheme="minorHAnsi" w:hAnsiTheme="minorHAnsi"/>
          <w:sz w:val="28"/>
          <w:szCs w:val="28"/>
        </w:rPr>
        <w:t xml:space="preserve">a </w:t>
      </w:r>
      <w:r w:rsidR="007A059B" w:rsidRPr="0048735F">
        <w:rPr>
          <w:rStyle w:val="fontstyle01"/>
          <w:rFonts w:asciiTheme="minorHAnsi" w:hAnsiTheme="minorHAnsi"/>
          <w:sz w:val="28"/>
          <w:szCs w:val="28"/>
        </w:rPr>
        <w:t>perspective on the significance of distributional shifts. This geostatistical analysis did not support the hypothesis that capelin have shifted their distribution towards the inshore</w:t>
      </w:r>
      <w:r w:rsidR="00152C03">
        <w:rPr>
          <w:rStyle w:val="fontstyle01"/>
          <w:rFonts w:asciiTheme="minorHAnsi" w:hAnsiTheme="minorHAnsi"/>
          <w:sz w:val="28"/>
          <w:szCs w:val="28"/>
        </w:rPr>
        <w:t xml:space="preserve"> post-1991</w:t>
      </w:r>
      <w:r w:rsidR="00A1051A">
        <w:rPr>
          <w:rStyle w:val="fontstyle01"/>
          <w:rFonts w:asciiTheme="minorHAnsi" w:hAnsiTheme="minorHAnsi"/>
          <w:sz w:val="28"/>
          <w:szCs w:val="28"/>
        </w:rPr>
        <w:t xml:space="preserve"> with no evidence of an easterly or westerly movement in the centre of gravity of capelin (Figure x). Instead, t</w:t>
      </w:r>
      <w:r w:rsidR="007A059B" w:rsidRPr="0048735F">
        <w:rPr>
          <w:rStyle w:val="fontstyle01"/>
          <w:rFonts w:asciiTheme="minorHAnsi" w:hAnsiTheme="minorHAnsi"/>
          <w:sz w:val="28"/>
          <w:szCs w:val="28"/>
        </w:rPr>
        <w:t>he center of gravity of capelin shifts northward as abundance increases</w:t>
      </w:r>
      <w:r w:rsidR="00A1051A">
        <w:rPr>
          <w:rStyle w:val="fontstyle01"/>
          <w:rFonts w:asciiTheme="minorHAnsi" w:hAnsiTheme="minorHAnsi"/>
          <w:sz w:val="28"/>
          <w:szCs w:val="28"/>
        </w:rPr>
        <w:t xml:space="preserve"> and southwards as abundance decreases</w:t>
      </w:r>
      <w:r w:rsidR="007A059B" w:rsidRPr="0048735F">
        <w:rPr>
          <w:rStyle w:val="fontstyle01"/>
          <w:rFonts w:asciiTheme="minorHAnsi" w:hAnsiTheme="minorHAnsi"/>
          <w:sz w:val="28"/>
          <w:szCs w:val="28"/>
        </w:rPr>
        <w:t xml:space="preserve"> (Figure x). More basic analyses also indicate that it is unrealistic that 3 to 6 Mt of capelin are residing in the inshore. The ‘blind-spot’ of the </w:t>
      </w:r>
      <w:r w:rsidR="001A7530">
        <w:rPr>
          <w:rStyle w:val="fontstyle01"/>
          <w:rFonts w:asciiTheme="minorHAnsi" w:hAnsiTheme="minorHAnsi"/>
          <w:sz w:val="28"/>
          <w:szCs w:val="28"/>
        </w:rPr>
        <w:t xml:space="preserve">FBTS </w:t>
      </w:r>
      <w:r w:rsidR="007A059B" w:rsidRPr="0048735F">
        <w:rPr>
          <w:rStyle w:val="fontstyle01"/>
          <w:rFonts w:asciiTheme="minorHAnsi" w:hAnsiTheme="minorHAnsi"/>
          <w:sz w:val="28"/>
          <w:szCs w:val="28"/>
        </w:rPr>
        <w:t>is between ~35,000 to ~71,000 km</w:t>
      </w:r>
      <w:r w:rsidR="007A059B" w:rsidRPr="001A7530">
        <w:rPr>
          <w:rStyle w:val="fontstyle01"/>
          <w:rFonts w:asciiTheme="minorHAnsi" w:hAnsiTheme="minorHAnsi"/>
          <w:sz w:val="28"/>
          <w:szCs w:val="28"/>
          <w:vertAlign w:val="superscript"/>
        </w:rPr>
        <w:t>2</w:t>
      </w:r>
      <w:r w:rsidR="007A059B" w:rsidRPr="0048735F">
        <w:rPr>
          <w:rStyle w:val="fontstyle01"/>
          <w:rFonts w:asciiTheme="minorHAnsi" w:hAnsiTheme="minorHAnsi"/>
          <w:sz w:val="28"/>
          <w:szCs w:val="28"/>
        </w:rPr>
        <w:t xml:space="preserve">, depending on whether the inshore strata are counted or not. The minimum density of 3 to 6 Mt of capelin in these </w:t>
      </w:r>
      <w:r w:rsidR="00152C03">
        <w:rPr>
          <w:rStyle w:val="fontstyle01"/>
          <w:rFonts w:asciiTheme="minorHAnsi" w:hAnsiTheme="minorHAnsi"/>
          <w:sz w:val="28"/>
          <w:szCs w:val="28"/>
        </w:rPr>
        <w:t xml:space="preserve">inshore </w:t>
      </w:r>
      <w:r w:rsidR="007A059B" w:rsidRPr="0048735F">
        <w:rPr>
          <w:rStyle w:val="fontstyle01"/>
          <w:rFonts w:asciiTheme="minorHAnsi" w:hAnsiTheme="minorHAnsi"/>
          <w:sz w:val="28"/>
          <w:szCs w:val="28"/>
        </w:rPr>
        <w:t>waters would have to be between ~41,000 to ~170,000 kg / km</w:t>
      </w:r>
      <w:r w:rsidR="007A059B" w:rsidRPr="001A7530">
        <w:rPr>
          <w:rStyle w:val="fontstyle01"/>
          <w:rFonts w:asciiTheme="minorHAnsi" w:hAnsiTheme="minorHAnsi"/>
          <w:sz w:val="28"/>
          <w:szCs w:val="28"/>
          <w:vertAlign w:val="superscript"/>
        </w:rPr>
        <w:t>2</w:t>
      </w:r>
      <w:r w:rsidR="007A059B" w:rsidRPr="0048735F">
        <w:rPr>
          <w:rStyle w:val="fontstyle01"/>
          <w:rFonts w:asciiTheme="minorHAnsi" w:hAnsiTheme="minorHAnsi"/>
          <w:sz w:val="28"/>
          <w:szCs w:val="28"/>
        </w:rPr>
        <w:t>. The maximum mean density of capelin observed in Trinity Bay survey strata in June</w:t>
      </w:r>
      <w:r w:rsidR="00040AA0">
        <w:rPr>
          <w:rStyle w:val="fontstyle01"/>
          <w:rFonts w:asciiTheme="minorHAnsi" w:hAnsiTheme="minorHAnsi"/>
          <w:sz w:val="28"/>
          <w:szCs w:val="28"/>
        </w:rPr>
        <w:t>,</w:t>
      </w:r>
      <w:r w:rsidR="00040AA0" w:rsidRPr="00040AA0">
        <w:rPr>
          <w:rStyle w:val="fontstyle01"/>
          <w:rFonts w:asciiTheme="minorHAnsi" w:hAnsiTheme="minorHAnsi"/>
          <w:sz w:val="28"/>
          <w:szCs w:val="28"/>
        </w:rPr>
        <w:t xml:space="preserve"> </w:t>
      </w:r>
      <w:r w:rsidR="00040AA0">
        <w:rPr>
          <w:rStyle w:val="fontstyle01"/>
          <w:rFonts w:asciiTheme="minorHAnsi" w:hAnsiTheme="minorHAnsi"/>
          <w:sz w:val="28"/>
          <w:szCs w:val="28"/>
        </w:rPr>
        <w:t xml:space="preserve">which corresponds with the start of the </w:t>
      </w:r>
      <w:r w:rsidR="00040AA0" w:rsidRPr="0048735F">
        <w:rPr>
          <w:rStyle w:val="fontstyle01"/>
          <w:rFonts w:asciiTheme="minorHAnsi" w:hAnsiTheme="minorHAnsi"/>
          <w:sz w:val="28"/>
          <w:szCs w:val="28"/>
        </w:rPr>
        <w:t>spawning period when capelin are highly aggregated inshore</w:t>
      </w:r>
      <w:r w:rsidR="00040AA0">
        <w:rPr>
          <w:rStyle w:val="fontstyle01"/>
          <w:rFonts w:asciiTheme="minorHAnsi" w:hAnsiTheme="minorHAnsi"/>
          <w:sz w:val="28"/>
          <w:szCs w:val="28"/>
        </w:rPr>
        <w:t>,</w:t>
      </w:r>
      <w:r w:rsidR="007A059B" w:rsidRPr="0048735F">
        <w:rPr>
          <w:rStyle w:val="fontstyle01"/>
          <w:rFonts w:asciiTheme="minorHAnsi" w:hAnsiTheme="minorHAnsi"/>
          <w:sz w:val="28"/>
          <w:szCs w:val="28"/>
        </w:rPr>
        <w:t xml:space="preserve"> was 10,000 kg / km</w:t>
      </w:r>
      <w:r w:rsidR="007A059B" w:rsidRPr="001A7530">
        <w:rPr>
          <w:rStyle w:val="fontstyle01"/>
          <w:rFonts w:asciiTheme="minorHAnsi" w:hAnsiTheme="minorHAnsi"/>
          <w:sz w:val="28"/>
          <w:szCs w:val="28"/>
          <w:vertAlign w:val="superscript"/>
        </w:rPr>
        <w:t>2</w:t>
      </w:r>
      <w:r w:rsidR="00152C03">
        <w:rPr>
          <w:rStyle w:val="fontstyle01"/>
          <w:rFonts w:asciiTheme="minorHAnsi" w:hAnsiTheme="minorHAnsi"/>
          <w:sz w:val="28"/>
          <w:szCs w:val="28"/>
        </w:rPr>
        <w:t xml:space="preserve"> (Table </w:t>
      </w:r>
      <w:r w:rsidR="00040AA0">
        <w:rPr>
          <w:rStyle w:val="fontstyle01"/>
          <w:rFonts w:asciiTheme="minorHAnsi" w:hAnsiTheme="minorHAnsi"/>
          <w:sz w:val="28"/>
          <w:szCs w:val="28"/>
        </w:rPr>
        <w:t>X)</w:t>
      </w:r>
      <w:r w:rsidR="001A7530" w:rsidRPr="0048735F">
        <w:rPr>
          <w:rStyle w:val="fontstyle01"/>
          <w:rFonts w:asciiTheme="minorHAnsi" w:hAnsiTheme="minorHAnsi"/>
          <w:sz w:val="28"/>
          <w:szCs w:val="28"/>
        </w:rPr>
        <w:t>.</w:t>
      </w:r>
      <w:r w:rsidR="007A059B" w:rsidRPr="0048735F">
        <w:rPr>
          <w:rStyle w:val="fontstyle01"/>
          <w:rFonts w:asciiTheme="minorHAnsi" w:hAnsiTheme="minorHAnsi"/>
          <w:sz w:val="28"/>
          <w:szCs w:val="28"/>
        </w:rPr>
        <w:t xml:space="preserve"> Maximum mean density of capelin observed outside the spawning period was only 40 kg / km</w:t>
      </w:r>
      <w:r w:rsidR="007A059B" w:rsidRPr="001A7530">
        <w:rPr>
          <w:rStyle w:val="fontstyle01"/>
          <w:rFonts w:asciiTheme="minorHAnsi" w:hAnsiTheme="minorHAnsi"/>
          <w:sz w:val="28"/>
          <w:szCs w:val="28"/>
          <w:vertAlign w:val="superscript"/>
        </w:rPr>
        <w:t>2</w:t>
      </w:r>
      <w:r w:rsidR="00040AA0">
        <w:rPr>
          <w:rStyle w:val="fontstyle01"/>
          <w:rFonts w:asciiTheme="minorHAnsi" w:hAnsiTheme="minorHAnsi"/>
          <w:sz w:val="28"/>
          <w:szCs w:val="28"/>
        </w:rPr>
        <w:t xml:space="preserve"> (Table X)</w:t>
      </w:r>
      <w:r w:rsidR="007A059B" w:rsidRPr="0048735F">
        <w:rPr>
          <w:rStyle w:val="fontstyle01"/>
          <w:rFonts w:asciiTheme="minorHAnsi" w:hAnsiTheme="minorHAnsi"/>
          <w:sz w:val="28"/>
          <w:szCs w:val="28"/>
        </w:rPr>
        <w:t xml:space="preserve">. Neither observation </w:t>
      </w:r>
      <w:r w:rsidR="00040AA0">
        <w:rPr>
          <w:rStyle w:val="fontstyle01"/>
          <w:rFonts w:asciiTheme="minorHAnsi" w:hAnsiTheme="minorHAnsi"/>
          <w:sz w:val="28"/>
          <w:szCs w:val="28"/>
        </w:rPr>
        <w:t>can</w:t>
      </w:r>
      <w:r w:rsidR="007A059B" w:rsidRPr="0048735F">
        <w:rPr>
          <w:rStyle w:val="fontstyle01"/>
          <w:rFonts w:asciiTheme="minorHAnsi" w:hAnsiTheme="minorHAnsi"/>
          <w:sz w:val="28"/>
          <w:szCs w:val="28"/>
        </w:rPr>
        <w:t xml:space="preserve"> account for the </w:t>
      </w:r>
      <w:r w:rsidR="00040AA0">
        <w:rPr>
          <w:rStyle w:val="fontstyle01"/>
          <w:rFonts w:asciiTheme="minorHAnsi" w:hAnsiTheme="minorHAnsi"/>
          <w:sz w:val="28"/>
          <w:szCs w:val="28"/>
        </w:rPr>
        <w:t>required amount of</w:t>
      </w:r>
      <w:r w:rsidR="007A059B" w:rsidRPr="0048735F">
        <w:rPr>
          <w:rStyle w:val="fontstyle01"/>
          <w:rFonts w:asciiTheme="minorHAnsi" w:hAnsiTheme="minorHAnsi"/>
          <w:sz w:val="28"/>
          <w:szCs w:val="28"/>
        </w:rPr>
        <w:t xml:space="preserve"> </w:t>
      </w:r>
      <w:r w:rsidR="001A7530">
        <w:rPr>
          <w:rStyle w:val="fontstyle01"/>
          <w:rFonts w:asciiTheme="minorHAnsi" w:hAnsiTheme="minorHAnsi"/>
          <w:sz w:val="28"/>
          <w:szCs w:val="28"/>
        </w:rPr>
        <w:t xml:space="preserve">capelin </w:t>
      </w:r>
      <w:r w:rsidR="007A059B" w:rsidRPr="0048735F">
        <w:rPr>
          <w:rStyle w:val="fontstyle01"/>
          <w:rFonts w:asciiTheme="minorHAnsi" w:hAnsiTheme="minorHAnsi"/>
          <w:sz w:val="28"/>
          <w:szCs w:val="28"/>
        </w:rPr>
        <w:t>hypothesised to be residing inshore</w:t>
      </w:r>
      <w:r w:rsidR="00040AA0">
        <w:rPr>
          <w:rStyle w:val="fontstyle01"/>
          <w:rFonts w:asciiTheme="minorHAnsi" w:hAnsiTheme="minorHAnsi"/>
          <w:sz w:val="28"/>
          <w:szCs w:val="28"/>
        </w:rPr>
        <w:t xml:space="preserve"> if there was no collapse of capelin in the NL region</w:t>
      </w:r>
      <w:r w:rsidR="007A059B" w:rsidRPr="0048735F">
        <w:rPr>
          <w:rStyle w:val="fontstyle01"/>
          <w:rFonts w:asciiTheme="minorHAnsi" w:hAnsiTheme="minorHAnsi"/>
          <w:sz w:val="28"/>
          <w:szCs w:val="28"/>
        </w:rPr>
        <w:t>.</w:t>
      </w:r>
      <w:r w:rsidR="007A059B">
        <w:rPr>
          <w:rStyle w:val="fontstyle01"/>
          <w:rFonts w:asciiTheme="minorHAnsi" w:hAnsiTheme="minorHAnsi"/>
          <w:sz w:val="28"/>
          <w:szCs w:val="28"/>
        </w:rPr>
        <w:t xml:space="preserve"> </w:t>
      </w:r>
      <w:r w:rsidR="00040AA0">
        <w:rPr>
          <w:rStyle w:val="fontstyle01"/>
          <w:rFonts w:asciiTheme="minorHAnsi" w:hAnsiTheme="minorHAnsi"/>
          <w:sz w:val="28"/>
          <w:szCs w:val="28"/>
        </w:rPr>
        <w:t>Therefore, t</w:t>
      </w:r>
      <w:r w:rsidR="00A92DC5">
        <w:rPr>
          <w:rStyle w:val="fontstyle01"/>
          <w:rFonts w:asciiTheme="minorHAnsi" w:hAnsiTheme="minorHAnsi"/>
          <w:sz w:val="28"/>
          <w:szCs w:val="28"/>
        </w:rPr>
        <w:t>he FBTS supports the capelin collapse hypothesis</w:t>
      </w:r>
      <w:r w:rsidR="00EE4260">
        <w:rPr>
          <w:rStyle w:val="fontstyle01"/>
          <w:rFonts w:asciiTheme="minorHAnsi" w:hAnsiTheme="minorHAnsi"/>
          <w:sz w:val="28"/>
          <w:szCs w:val="28"/>
        </w:rPr>
        <w:t>.</w:t>
      </w:r>
      <w:r w:rsidR="007A059B">
        <w:rPr>
          <w:rStyle w:val="fontstyle01"/>
          <w:rFonts w:asciiTheme="minorHAnsi" w:hAnsiTheme="minorHAnsi"/>
          <w:sz w:val="28"/>
          <w:szCs w:val="28"/>
        </w:rPr>
        <w:t xml:space="preserve"> </w:t>
      </w:r>
    </w:p>
    <w:p w:rsidR="007E79A5" w:rsidRPr="008146B1" w:rsidRDefault="007E79A5">
      <w:pPr>
        <w:rPr>
          <w:rStyle w:val="fontstyle01"/>
          <w:rFonts w:asciiTheme="minorHAnsi" w:hAnsiTheme="minorHAnsi"/>
          <w:b/>
          <w:i/>
          <w:sz w:val="28"/>
          <w:szCs w:val="28"/>
          <w:u w:val="single"/>
        </w:rPr>
      </w:pPr>
      <w:r w:rsidRPr="008146B1">
        <w:rPr>
          <w:rStyle w:val="fontstyle01"/>
          <w:rFonts w:asciiTheme="minorHAnsi" w:hAnsiTheme="minorHAnsi"/>
          <w:b/>
          <w:i/>
          <w:sz w:val="28"/>
          <w:szCs w:val="28"/>
          <w:u w:val="single"/>
        </w:rPr>
        <w:t>Inshore commercial capelin fishery</w:t>
      </w:r>
    </w:p>
    <w:p w:rsidR="00614645" w:rsidRPr="00614645" w:rsidRDefault="00614645" w:rsidP="004A7570">
      <w:pPr>
        <w:rPr>
          <w:rStyle w:val="fontstyle01"/>
          <w:rFonts w:asciiTheme="minorHAnsi" w:hAnsiTheme="minorHAnsi"/>
          <w:i/>
          <w:sz w:val="28"/>
          <w:szCs w:val="28"/>
        </w:rPr>
      </w:pPr>
      <w:r>
        <w:rPr>
          <w:rStyle w:val="fontstyle01"/>
          <w:rFonts w:asciiTheme="minorHAnsi" w:hAnsiTheme="minorHAnsi"/>
          <w:i/>
          <w:sz w:val="28"/>
          <w:szCs w:val="28"/>
        </w:rPr>
        <w:t>Capelin stock is non-migratory and inshore</w:t>
      </w:r>
      <w:r w:rsidR="008146B1">
        <w:rPr>
          <w:rStyle w:val="fontstyle01"/>
          <w:rFonts w:asciiTheme="minorHAnsi" w:hAnsiTheme="minorHAnsi"/>
          <w:i/>
          <w:sz w:val="28"/>
          <w:szCs w:val="28"/>
        </w:rPr>
        <w:t xml:space="preserve"> post-1991</w:t>
      </w:r>
    </w:p>
    <w:p w:rsidR="004A7570" w:rsidRPr="005A29D7" w:rsidRDefault="00012E13" w:rsidP="004A7570">
      <w:pPr>
        <w:rPr>
          <w:sz w:val="28"/>
          <w:szCs w:val="28"/>
        </w:rPr>
      </w:pPr>
      <w:commentRangeStart w:id="3"/>
      <w:r>
        <w:rPr>
          <w:rStyle w:val="fontstyle01"/>
          <w:rFonts w:asciiTheme="minorHAnsi" w:hAnsiTheme="minorHAnsi"/>
          <w:sz w:val="28"/>
          <w:szCs w:val="28"/>
        </w:rPr>
        <w:t>A</w:t>
      </w:r>
      <w:r w:rsidRPr="005A29D7">
        <w:rPr>
          <w:rStyle w:val="fontstyle01"/>
          <w:rFonts w:asciiTheme="minorHAnsi" w:hAnsiTheme="minorHAnsi"/>
          <w:sz w:val="28"/>
          <w:szCs w:val="28"/>
        </w:rPr>
        <w:t xml:space="preserve">nnual age </w:t>
      </w:r>
      <w:commentRangeEnd w:id="3"/>
      <w:r w:rsidR="005B1F8E">
        <w:rPr>
          <w:rStyle w:val="CommentReference"/>
        </w:rPr>
        <w:commentReference w:id="3"/>
      </w:r>
      <w:r w:rsidRPr="005A29D7">
        <w:rPr>
          <w:rStyle w:val="fontstyle01"/>
          <w:rFonts w:asciiTheme="minorHAnsi" w:hAnsiTheme="minorHAnsi"/>
          <w:sz w:val="28"/>
          <w:szCs w:val="28"/>
        </w:rPr>
        <w:t xml:space="preserve">composition data from the spring acoustic survey and the inshore commercial capelin fishery </w:t>
      </w:r>
      <w:r w:rsidR="0073762F">
        <w:rPr>
          <w:rStyle w:val="fontstyle01"/>
          <w:rFonts w:asciiTheme="minorHAnsi" w:hAnsiTheme="minorHAnsi"/>
          <w:sz w:val="28"/>
          <w:szCs w:val="28"/>
        </w:rPr>
        <w:t>using</w:t>
      </w:r>
      <w:r w:rsidRPr="005A29D7">
        <w:rPr>
          <w:rStyle w:val="fontstyle01"/>
          <w:rFonts w:asciiTheme="minorHAnsi" w:hAnsiTheme="minorHAnsi"/>
          <w:sz w:val="28"/>
          <w:szCs w:val="28"/>
        </w:rPr>
        <w:t xml:space="preserve"> all fishing gears </w:t>
      </w:r>
      <w:r w:rsidR="00F85F2B">
        <w:rPr>
          <w:rStyle w:val="fontstyle01"/>
          <w:rFonts w:asciiTheme="minorHAnsi" w:hAnsiTheme="minorHAnsi"/>
          <w:sz w:val="28"/>
          <w:szCs w:val="28"/>
        </w:rPr>
        <w:t xml:space="preserve">(purse, beach and tuck seines, and traps) </w:t>
      </w:r>
      <w:r w:rsidRPr="005A29D7">
        <w:rPr>
          <w:rStyle w:val="fontstyle01"/>
          <w:rFonts w:asciiTheme="minorHAnsi" w:hAnsiTheme="minorHAnsi"/>
          <w:sz w:val="28"/>
          <w:szCs w:val="28"/>
        </w:rPr>
        <w:t xml:space="preserve">in </w:t>
      </w:r>
      <w:r>
        <w:rPr>
          <w:rStyle w:val="fontstyle01"/>
          <w:rFonts w:asciiTheme="minorHAnsi" w:hAnsiTheme="minorHAnsi"/>
          <w:sz w:val="28"/>
          <w:szCs w:val="28"/>
        </w:rPr>
        <w:t>NAFO Div. 3K</w:t>
      </w:r>
      <w:r w:rsidRPr="005A29D7">
        <w:rPr>
          <w:rStyle w:val="fontstyle01"/>
          <w:rFonts w:asciiTheme="minorHAnsi" w:hAnsiTheme="minorHAnsi"/>
          <w:sz w:val="28"/>
          <w:szCs w:val="28"/>
        </w:rPr>
        <w:t>L</w:t>
      </w:r>
      <w:r>
        <w:rPr>
          <w:rStyle w:val="fontstyle01"/>
          <w:rFonts w:asciiTheme="minorHAnsi" w:hAnsiTheme="minorHAnsi"/>
          <w:sz w:val="28"/>
          <w:szCs w:val="28"/>
        </w:rPr>
        <w:t xml:space="preserve"> were used to test</w:t>
      </w:r>
      <w:r w:rsidR="009D7ED2" w:rsidRPr="005A29D7">
        <w:rPr>
          <w:rStyle w:val="fontstyle01"/>
          <w:rFonts w:asciiTheme="minorHAnsi" w:hAnsiTheme="minorHAnsi"/>
          <w:sz w:val="28"/>
          <w:szCs w:val="28"/>
        </w:rPr>
        <w:t xml:space="preserve"> </w:t>
      </w:r>
      <w:r w:rsidR="00133D1B" w:rsidRPr="005A29D7">
        <w:rPr>
          <w:rStyle w:val="fontstyle01"/>
          <w:rFonts w:asciiTheme="minorHAnsi" w:hAnsiTheme="minorHAnsi"/>
          <w:sz w:val="28"/>
          <w:szCs w:val="28"/>
        </w:rPr>
        <w:t>Frank et al.</w:t>
      </w:r>
      <w:r w:rsidR="00441749">
        <w:rPr>
          <w:rStyle w:val="fontstyle01"/>
          <w:rFonts w:asciiTheme="minorHAnsi" w:hAnsiTheme="minorHAnsi"/>
          <w:sz w:val="28"/>
          <w:szCs w:val="28"/>
        </w:rPr>
        <w:t xml:space="preserve"> (2016)</w:t>
      </w:r>
      <w:r w:rsidR="00133D1B" w:rsidRPr="005A29D7">
        <w:rPr>
          <w:rStyle w:val="fontstyle01"/>
          <w:rFonts w:asciiTheme="minorHAnsi" w:hAnsiTheme="minorHAnsi"/>
          <w:sz w:val="28"/>
          <w:szCs w:val="28"/>
        </w:rPr>
        <w:t xml:space="preserve">’s </w:t>
      </w:r>
      <w:r w:rsidR="00F85F2B">
        <w:rPr>
          <w:rStyle w:val="fontstyle01"/>
          <w:rFonts w:asciiTheme="minorHAnsi" w:hAnsiTheme="minorHAnsi"/>
          <w:sz w:val="28"/>
          <w:szCs w:val="28"/>
        </w:rPr>
        <w:t xml:space="preserve">hypothesis that </w:t>
      </w:r>
      <w:r w:rsidR="00133D1B" w:rsidRPr="005A29D7">
        <w:rPr>
          <w:rStyle w:val="fontstyle01"/>
          <w:rFonts w:asciiTheme="minorHAnsi" w:hAnsiTheme="minorHAnsi"/>
          <w:sz w:val="28"/>
          <w:szCs w:val="28"/>
        </w:rPr>
        <w:t xml:space="preserve">capelin </w:t>
      </w:r>
      <w:r w:rsidR="00435E47">
        <w:rPr>
          <w:rStyle w:val="fontstyle01"/>
          <w:rFonts w:asciiTheme="minorHAnsi" w:hAnsiTheme="minorHAnsi"/>
          <w:sz w:val="28"/>
          <w:szCs w:val="28"/>
        </w:rPr>
        <w:t xml:space="preserve">are no longer migratory </w:t>
      </w:r>
      <w:r w:rsidR="00F85F2B">
        <w:rPr>
          <w:rStyle w:val="fontstyle01"/>
          <w:rFonts w:asciiTheme="minorHAnsi" w:hAnsiTheme="minorHAnsi"/>
          <w:sz w:val="28"/>
          <w:szCs w:val="28"/>
        </w:rPr>
        <w:t>post-1991</w:t>
      </w:r>
      <w:r w:rsidR="00214FFE" w:rsidRPr="005A29D7">
        <w:rPr>
          <w:rStyle w:val="fontstyle01"/>
          <w:rFonts w:asciiTheme="minorHAnsi" w:hAnsiTheme="minorHAnsi"/>
          <w:sz w:val="28"/>
          <w:szCs w:val="28"/>
        </w:rPr>
        <w:t>.</w:t>
      </w:r>
      <w:r w:rsidR="00133D1B" w:rsidRPr="005A29D7">
        <w:rPr>
          <w:rStyle w:val="fontstyle01"/>
          <w:rFonts w:asciiTheme="minorHAnsi" w:hAnsiTheme="minorHAnsi"/>
          <w:sz w:val="28"/>
          <w:szCs w:val="28"/>
        </w:rPr>
        <w:t xml:space="preserve"> If </w:t>
      </w:r>
      <w:r w:rsidR="00990E28" w:rsidRPr="005A29D7">
        <w:rPr>
          <w:rStyle w:val="fontstyle01"/>
          <w:rFonts w:asciiTheme="minorHAnsi" w:hAnsiTheme="minorHAnsi"/>
          <w:sz w:val="28"/>
          <w:szCs w:val="28"/>
        </w:rPr>
        <w:t>capelin had</w:t>
      </w:r>
      <w:r w:rsidR="00133D1B" w:rsidRPr="005A29D7">
        <w:rPr>
          <w:rStyle w:val="fontstyle01"/>
          <w:rFonts w:asciiTheme="minorHAnsi" w:hAnsiTheme="minorHAnsi"/>
          <w:sz w:val="28"/>
          <w:szCs w:val="28"/>
        </w:rPr>
        <w:t xml:space="preserve"> stopped migrating offshore in the fall, </w:t>
      </w:r>
      <w:r w:rsidR="00990E28" w:rsidRPr="005A29D7">
        <w:rPr>
          <w:rStyle w:val="fontstyle01"/>
          <w:rFonts w:asciiTheme="minorHAnsi" w:hAnsiTheme="minorHAnsi"/>
          <w:sz w:val="28"/>
          <w:szCs w:val="28"/>
        </w:rPr>
        <w:t xml:space="preserve">we would expect to see fewer, older capelin in offshore waters </w:t>
      </w:r>
      <w:r>
        <w:rPr>
          <w:rStyle w:val="fontstyle01"/>
          <w:rFonts w:asciiTheme="minorHAnsi" w:hAnsiTheme="minorHAnsi"/>
          <w:sz w:val="28"/>
          <w:szCs w:val="28"/>
        </w:rPr>
        <w:t>compared to</w:t>
      </w:r>
      <w:r w:rsidR="00990E28" w:rsidRPr="005A29D7">
        <w:rPr>
          <w:rStyle w:val="fontstyle01"/>
          <w:rFonts w:asciiTheme="minorHAnsi" w:hAnsiTheme="minorHAnsi"/>
          <w:sz w:val="28"/>
          <w:szCs w:val="28"/>
        </w:rPr>
        <w:t xml:space="preserve"> inshore waters. </w:t>
      </w:r>
      <w:r w:rsidR="004A7570" w:rsidRPr="005A29D7">
        <w:rPr>
          <w:rStyle w:val="fontstyle01"/>
          <w:rFonts w:asciiTheme="minorHAnsi" w:hAnsiTheme="minorHAnsi"/>
          <w:sz w:val="28"/>
          <w:szCs w:val="28"/>
        </w:rPr>
        <w:t>We found that t</w:t>
      </w:r>
      <w:r w:rsidR="004A7570" w:rsidRPr="005A29D7">
        <w:rPr>
          <w:sz w:val="28"/>
          <w:szCs w:val="28"/>
        </w:rPr>
        <w:t xml:space="preserve">here were </w:t>
      </w:r>
      <w:r w:rsidR="00530457" w:rsidRPr="005A29D7">
        <w:rPr>
          <w:sz w:val="28"/>
          <w:szCs w:val="28"/>
        </w:rPr>
        <w:t>l</w:t>
      </w:r>
      <w:r w:rsidR="004A7570" w:rsidRPr="005A29D7">
        <w:rPr>
          <w:sz w:val="28"/>
          <w:szCs w:val="28"/>
        </w:rPr>
        <w:t xml:space="preserve">arge shifts in </w:t>
      </w:r>
      <w:r w:rsidR="00530457" w:rsidRPr="005A29D7">
        <w:rPr>
          <w:sz w:val="28"/>
          <w:szCs w:val="28"/>
        </w:rPr>
        <w:lastRenderedPageBreak/>
        <w:t>capelin</w:t>
      </w:r>
      <w:r w:rsidR="004A7570" w:rsidRPr="005A29D7">
        <w:rPr>
          <w:sz w:val="28"/>
          <w:szCs w:val="28"/>
        </w:rPr>
        <w:t xml:space="preserve"> age composition</w:t>
      </w:r>
      <w:r w:rsidR="00530457" w:rsidRPr="005A29D7">
        <w:rPr>
          <w:sz w:val="28"/>
          <w:szCs w:val="28"/>
        </w:rPr>
        <w:t>s</w:t>
      </w:r>
      <w:r w:rsidR="004A7570" w:rsidRPr="005A29D7">
        <w:rPr>
          <w:sz w:val="28"/>
          <w:szCs w:val="28"/>
        </w:rPr>
        <w:t xml:space="preserve"> </w:t>
      </w:r>
      <w:r w:rsidR="008146B1">
        <w:rPr>
          <w:sz w:val="28"/>
          <w:szCs w:val="28"/>
        </w:rPr>
        <w:t>from 1980-</w:t>
      </w:r>
      <w:r w:rsidR="004A7570" w:rsidRPr="005A29D7">
        <w:rPr>
          <w:sz w:val="28"/>
          <w:szCs w:val="28"/>
        </w:rPr>
        <w:t xml:space="preserve">2016. </w:t>
      </w:r>
      <w:r w:rsidR="00835A90">
        <w:rPr>
          <w:sz w:val="28"/>
          <w:szCs w:val="28"/>
        </w:rPr>
        <w:t xml:space="preserve">Prior to </w:t>
      </w:r>
      <w:r w:rsidR="004A7570" w:rsidRPr="005A29D7">
        <w:rPr>
          <w:sz w:val="28"/>
          <w:szCs w:val="28"/>
        </w:rPr>
        <w:t xml:space="preserve">1991, ~97% of the </w:t>
      </w:r>
      <w:r w:rsidR="009E2929" w:rsidRPr="005A29D7">
        <w:rPr>
          <w:sz w:val="28"/>
          <w:szCs w:val="28"/>
        </w:rPr>
        <w:t xml:space="preserve">spring </w:t>
      </w:r>
      <w:r w:rsidR="004A7570" w:rsidRPr="005A29D7">
        <w:rPr>
          <w:sz w:val="28"/>
          <w:szCs w:val="28"/>
        </w:rPr>
        <w:t>acoustic survey catch</w:t>
      </w:r>
      <w:r w:rsidR="009E2929" w:rsidRPr="005A29D7">
        <w:rPr>
          <w:sz w:val="28"/>
          <w:szCs w:val="28"/>
        </w:rPr>
        <w:t>es</w:t>
      </w:r>
      <w:r w:rsidR="004A7570" w:rsidRPr="005A29D7">
        <w:rPr>
          <w:sz w:val="28"/>
          <w:szCs w:val="28"/>
        </w:rPr>
        <w:t xml:space="preserve"> w</w:t>
      </w:r>
      <w:r w:rsidR="009E2929" w:rsidRPr="005A29D7">
        <w:rPr>
          <w:sz w:val="28"/>
          <w:szCs w:val="28"/>
        </w:rPr>
        <w:t>ere</w:t>
      </w:r>
      <w:r w:rsidR="004A7570" w:rsidRPr="005A29D7">
        <w:rPr>
          <w:sz w:val="28"/>
          <w:szCs w:val="28"/>
        </w:rPr>
        <w:t xml:space="preserve"> c</w:t>
      </w:r>
      <w:r w:rsidR="0073762F">
        <w:rPr>
          <w:sz w:val="28"/>
          <w:szCs w:val="28"/>
        </w:rPr>
        <w:t xml:space="preserve">omposed of ages 2, 3, </w:t>
      </w:r>
      <w:proofErr w:type="gramStart"/>
      <w:r w:rsidR="004A7570" w:rsidRPr="005A29D7">
        <w:rPr>
          <w:sz w:val="28"/>
          <w:szCs w:val="28"/>
        </w:rPr>
        <w:t>4</w:t>
      </w:r>
      <w:proofErr w:type="gramEnd"/>
      <w:r w:rsidR="004A7570" w:rsidRPr="005A29D7">
        <w:rPr>
          <w:sz w:val="28"/>
          <w:szCs w:val="28"/>
        </w:rPr>
        <w:t xml:space="preserve">. </w:t>
      </w:r>
      <w:r w:rsidR="008146B1">
        <w:rPr>
          <w:sz w:val="28"/>
          <w:szCs w:val="28"/>
        </w:rPr>
        <w:t>Post-1991,</w:t>
      </w:r>
      <w:r w:rsidR="008146B1" w:rsidRPr="005A29D7">
        <w:rPr>
          <w:sz w:val="28"/>
          <w:szCs w:val="28"/>
        </w:rPr>
        <w:t xml:space="preserve"> contributions of </w:t>
      </w:r>
      <w:r w:rsidR="008146B1">
        <w:rPr>
          <w:sz w:val="28"/>
          <w:szCs w:val="28"/>
        </w:rPr>
        <w:t xml:space="preserve">ages-2, 3 have remained </w:t>
      </w:r>
      <w:r w:rsidR="008146B1" w:rsidRPr="005A29D7">
        <w:rPr>
          <w:sz w:val="28"/>
          <w:szCs w:val="28"/>
        </w:rPr>
        <w:t xml:space="preserve">consistent at ~60% and </w:t>
      </w:r>
      <w:r w:rsidR="008146B1">
        <w:rPr>
          <w:sz w:val="28"/>
          <w:szCs w:val="28"/>
        </w:rPr>
        <w:t>~</w:t>
      </w:r>
      <w:r w:rsidR="008146B1" w:rsidRPr="005A29D7">
        <w:rPr>
          <w:sz w:val="28"/>
          <w:szCs w:val="28"/>
        </w:rPr>
        <w:t>28% of the catch</w:t>
      </w:r>
      <w:r w:rsidR="008146B1">
        <w:rPr>
          <w:sz w:val="28"/>
          <w:szCs w:val="28"/>
        </w:rPr>
        <w:t xml:space="preserve">, respectively, while </w:t>
      </w:r>
      <w:r w:rsidR="008146B1" w:rsidRPr="005A29D7">
        <w:rPr>
          <w:sz w:val="28"/>
          <w:szCs w:val="28"/>
        </w:rPr>
        <w:t>age</w:t>
      </w:r>
      <w:r w:rsidR="008146B1">
        <w:rPr>
          <w:sz w:val="28"/>
          <w:szCs w:val="28"/>
        </w:rPr>
        <w:t>-1 capelin has</w:t>
      </w:r>
      <w:r w:rsidR="008146B1" w:rsidRPr="005A29D7">
        <w:rPr>
          <w:sz w:val="28"/>
          <w:szCs w:val="28"/>
        </w:rPr>
        <w:t xml:space="preserve"> gone from being 1% of the catch to ~10% of the catch </w:t>
      </w:r>
      <w:r w:rsidR="008146B1">
        <w:rPr>
          <w:sz w:val="28"/>
          <w:szCs w:val="28"/>
        </w:rPr>
        <w:t>and</w:t>
      </w:r>
      <w:r w:rsidR="008146B1" w:rsidRPr="005A29D7">
        <w:rPr>
          <w:sz w:val="28"/>
          <w:szCs w:val="28"/>
        </w:rPr>
        <w:t xml:space="preserve"> cont</w:t>
      </w:r>
      <w:r w:rsidR="008146B1">
        <w:rPr>
          <w:sz w:val="28"/>
          <w:szCs w:val="28"/>
        </w:rPr>
        <w:t xml:space="preserve">ributions of ages-4, 5, 6 </w:t>
      </w:r>
      <w:r w:rsidR="008146B1" w:rsidRPr="005A29D7">
        <w:rPr>
          <w:sz w:val="28"/>
          <w:szCs w:val="28"/>
        </w:rPr>
        <w:t>have declined</w:t>
      </w:r>
      <w:r w:rsidR="008146B1">
        <w:rPr>
          <w:sz w:val="28"/>
          <w:szCs w:val="28"/>
        </w:rPr>
        <w:t xml:space="preserve">. </w:t>
      </w:r>
      <w:r w:rsidR="004A7570" w:rsidRPr="005A29D7">
        <w:rPr>
          <w:sz w:val="28"/>
          <w:szCs w:val="28"/>
        </w:rPr>
        <w:t xml:space="preserve">In the inshore commercial </w:t>
      </w:r>
      <w:r w:rsidR="004759D1">
        <w:rPr>
          <w:sz w:val="28"/>
          <w:szCs w:val="28"/>
        </w:rPr>
        <w:t>fishery</w:t>
      </w:r>
      <w:r w:rsidR="008146B1">
        <w:rPr>
          <w:sz w:val="28"/>
          <w:szCs w:val="28"/>
        </w:rPr>
        <w:t xml:space="preserve"> pre-1991</w:t>
      </w:r>
      <w:r w:rsidR="004759D1">
        <w:rPr>
          <w:sz w:val="28"/>
          <w:szCs w:val="28"/>
        </w:rPr>
        <w:t xml:space="preserve">, </w:t>
      </w:r>
      <w:r w:rsidR="004A7570" w:rsidRPr="005A29D7">
        <w:rPr>
          <w:sz w:val="28"/>
          <w:szCs w:val="28"/>
        </w:rPr>
        <w:t>~96</w:t>
      </w:r>
      <w:r w:rsidR="00DF6B15">
        <w:rPr>
          <w:sz w:val="28"/>
          <w:szCs w:val="28"/>
        </w:rPr>
        <w:t>-99</w:t>
      </w:r>
      <w:r w:rsidR="004A7570" w:rsidRPr="005A29D7">
        <w:rPr>
          <w:sz w:val="28"/>
          <w:szCs w:val="28"/>
        </w:rPr>
        <w:t xml:space="preserve">% of the catches </w:t>
      </w:r>
      <w:r w:rsidR="004759D1">
        <w:rPr>
          <w:sz w:val="28"/>
          <w:szCs w:val="28"/>
        </w:rPr>
        <w:t xml:space="preserve">in </w:t>
      </w:r>
      <w:r w:rsidR="00DF6B15">
        <w:rPr>
          <w:sz w:val="28"/>
          <w:szCs w:val="28"/>
        </w:rPr>
        <w:t>NAFO Div. 3K</w:t>
      </w:r>
      <w:r w:rsidR="0073762F">
        <w:rPr>
          <w:sz w:val="28"/>
          <w:szCs w:val="28"/>
        </w:rPr>
        <w:t>L consisted of ages 3, 4, 5</w:t>
      </w:r>
      <w:r w:rsidR="008146B1">
        <w:rPr>
          <w:sz w:val="28"/>
          <w:szCs w:val="28"/>
        </w:rPr>
        <w:t xml:space="preserve"> with age-2 capelin comprising </w:t>
      </w:r>
      <w:r w:rsidR="008146B1" w:rsidRPr="005A29D7">
        <w:rPr>
          <w:sz w:val="28"/>
          <w:szCs w:val="28"/>
        </w:rPr>
        <w:t>0.6</w:t>
      </w:r>
      <w:r w:rsidR="008146B1">
        <w:rPr>
          <w:sz w:val="28"/>
          <w:szCs w:val="28"/>
        </w:rPr>
        <w:t xml:space="preserve"> - 3.4% of total catch</w:t>
      </w:r>
      <w:r w:rsidR="004A7570" w:rsidRPr="005A29D7">
        <w:rPr>
          <w:sz w:val="28"/>
          <w:szCs w:val="28"/>
        </w:rPr>
        <w:t xml:space="preserve">. </w:t>
      </w:r>
      <w:r w:rsidR="008146B1">
        <w:rPr>
          <w:sz w:val="28"/>
          <w:szCs w:val="28"/>
        </w:rPr>
        <w:t>Post-19</w:t>
      </w:r>
      <w:r w:rsidR="004A7570" w:rsidRPr="005A29D7">
        <w:rPr>
          <w:sz w:val="28"/>
          <w:szCs w:val="28"/>
        </w:rPr>
        <w:t>91, the 3 oldest age-classes of capelin (ages 4, 5 and 6) all experienced severe declines</w:t>
      </w:r>
      <w:r w:rsidR="0073762F">
        <w:rPr>
          <w:sz w:val="28"/>
          <w:szCs w:val="28"/>
        </w:rPr>
        <w:t xml:space="preserve"> with the 2 oldest age-classes </w:t>
      </w:r>
      <w:r w:rsidR="004A7570" w:rsidRPr="005A29D7">
        <w:rPr>
          <w:sz w:val="28"/>
          <w:szCs w:val="28"/>
        </w:rPr>
        <w:t>effectively disappear</w:t>
      </w:r>
      <w:r w:rsidR="008146B1">
        <w:rPr>
          <w:sz w:val="28"/>
          <w:szCs w:val="28"/>
        </w:rPr>
        <w:t>ing</w:t>
      </w:r>
      <w:r w:rsidR="004A7570" w:rsidRPr="005A29D7">
        <w:rPr>
          <w:sz w:val="28"/>
          <w:szCs w:val="28"/>
        </w:rPr>
        <w:t xml:space="preserve"> </w:t>
      </w:r>
      <w:r w:rsidR="008146B1">
        <w:rPr>
          <w:sz w:val="28"/>
          <w:szCs w:val="28"/>
        </w:rPr>
        <w:t xml:space="preserve">form </w:t>
      </w:r>
      <w:r w:rsidR="004A7570" w:rsidRPr="005A29D7">
        <w:rPr>
          <w:sz w:val="28"/>
          <w:szCs w:val="28"/>
        </w:rPr>
        <w:t xml:space="preserve">the inshore commercial fishery. </w:t>
      </w:r>
      <w:r w:rsidR="00D52A3E">
        <w:rPr>
          <w:sz w:val="28"/>
          <w:szCs w:val="28"/>
        </w:rPr>
        <w:t>Age-2</w:t>
      </w:r>
      <w:r w:rsidR="00D52A3E" w:rsidRPr="005A29D7">
        <w:rPr>
          <w:sz w:val="28"/>
          <w:szCs w:val="28"/>
        </w:rPr>
        <w:t xml:space="preserve"> capelin averaged 32% </w:t>
      </w:r>
      <w:r w:rsidR="00D52A3E">
        <w:rPr>
          <w:sz w:val="28"/>
          <w:szCs w:val="28"/>
        </w:rPr>
        <w:t xml:space="preserve">(60-fold increase) </w:t>
      </w:r>
      <w:r w:rsidR="00D52A3E" w:rsidRPr="005A29D7">
        <w:rPr>
          <w:sz w:val="28"/>
          <w:szCs w:val="28"/>
        </w:rPr>
        <w:t xml:space="preserve">of the catch in </w:t>
      </w:r>
      <w:r w:rsidR="00D52A3E">
        <w:rPr>
          <w:sz w:val="28"/>
          <w:szCs w:val="28"/>
        </w:rPr>
        <w:t xml:space="preserve">Div. 3K and 42% (12-fold increase) of the catch in Div. 3L, while the </w:t>
      </w:r>
      <w:r w:rsidR="00D52A3E" w:rsidRPr="005A29D7">
        <w:rPr>
          <w:sz w:val="28"/>
          <w:szCs w:val="28"/>
        </w:rPr>
        <w:t xml:space="preserve">contribution of </w:t>
      </w:r>
      <w:r w:rsidR="00D52A3E">
        <w:rPr>
          <w:sz w:val="28"/>
          <w:szCs w:val="28"/>
        </w:rPr>
        <w:t>age-3</w:t>
      </w:r>
      <w:r w:rsidR="00D52A3E" w:rsidRPr="005A29D7">
        <w:rPr>
          <w:sz w:val="28"/>
          <w:szCs w:val="28"/>
        </w:rPr>
        <w:t xml:space="preserve"> fish to </w:t>
      </w:r>
      <w:r w:rsidR="00D52A3E">
        <w:rPr>
          <w:sz w:val="28"/>
          <w:szCs w:val="28"/>
        </w:rPr>
        <w:t xml:space="preserve">commercial inshore </w:t>
      </w:r>
      <w:r w:rsidR="00D52A3E" w:rsidRPr="005A29D7">
        <w:rPr>
          <w:sz w:val="28"/>
          <w:szCs w:val="28"/>
        </w:rPr>
        <w:t>catches has been relatively unc</w:t>
      </w:r>
      <w:r w:rsidR="00D52A3E">
        <w:rPr>
          <w:sz w:val="28"/>
          <w:szCs w:val="28"/>
        </w:rPr>
        <w:t xml:space="preserve">hanged. </w:t>
      </w:r>
    </w:p>
    <w:p w:rsidR="00253327" w:rsidRDefault="00A84AC0">
      <w:pPr>
        <w:rPr>
          <w:sz w:val="28"/>
          <w:szCs w:val="28"/>
        </w:rPr>
      </w:pPr>
      <w:r w:rsidRPr="005A29D7">
        <w:rPr>
          <w:sz w:val="28"/>
          <w:szCs w:val="28"/>
        </w:rPr>
        <w:t xml:space="preserve">The decrease in numbers of </w:t>
      </w:r>
      <w:r w:rsidR="004A7570" w:rsidRPr="005A29D7">
        <w:rPr>
          <w:sz w:val="28"/>
          <w:szCs w:val="28"/>
        </w:rPr>
        <w:t xml:space="preserve">older capelin </w:t>
      </w:r>
      <w:r w:rsidRPr="005A29D7">
        <w:rPr>
          <w:sz w:val="28"/>
          <w:szCs w:val="28"/>
        </w:rPr>
        <w:t>being caught in the sprin</w:t>
      </w:r>
      <w:r w:rsidR="00375D5E">
        <w:rPr>
          <w:sz w:val="28"/>
          <w:szCs w:val="28"/>
        </w:rPr>
        <w:t xml:space="preserve">g acoustic survey supports </w:t>
      </w:r>
      <w:r w:rsidRPr="005A29D7">
        <w:rPr>
          <w:sz w:val="28"/>
          <w:szCs w:val="28"/>
        </w:rPr>
        <w:t>Frank et al.</w:t>
      </w:r>
      <w:r w:rsidR="00375D5E">
        <w:rPr>
          <w:sz w:val="28"/>
          <w:szCs w:val="28"/>
        </w:rPr>
        <w:t xml:space="preserve"> (2016)</w:t>
      </w:r>
      <w:r w:rsidRPr="005A29D7">
        <w:rPr>
          <w:sz w:val="28"/>
          <w:szCs w:val="28"/>
        </w:rPr>
        <w:t>’s migration hypothesis. However, the lack of a corresponding increase</w:t>
      </w:r>
      <w:r w:rsidR="00056B7E" w:rsidRPr="005A29D7">
        <w:rPr>
          <w:sz w:val="28"/>
          <w:szCs w:val="28"/>
        </w:rPr>
        <w:t xml:space="preserve"> in the</w:t>
      </w:r>
      <w:r w:rsidR="00375D5E">
        <w:rPr>
          <w:sz w:val="28"/>
          <w:szCs w:val="28"/>
        </w:rPr>
        <w:t xml:space="preserve"> numbers of older capelin </w:t>
      </w:r>
      <w:r w:rsidR="00056B7E" w:rsidRPr="005A29D7">
        <w:rPr>
          <w:sz w:val="28"/>
          <w:szCs w:val="28"/>
        </w:rPr>
        <w:t xml:space="preserve">caught in the inshore commercial fishery, </w:t>
      </w:r>
      <w:r w:rsidR="00375D5E">
        <w:rPr>
          <w:sz w:val="28"/>
          <w:szCs w:val="28"/>
        </w:rPr>
        <w:t xml:space="preserve">where </w:t>
      </w:r>
      <w:r w:rsidRPr="005A29D7">
        <w:rPr>
          <w:sz w:val="28"/>
          <w:szCs w:val="28"/>
        </w:rPr>
        <w:t xml:space="preserve">their numbers have actually decreased </w:t>
      </w:r>
      <w:r w:rsidR="00056B7E" w:rsidRPr="005A29D7">
        <w:rPr>
          <w:sz w:val="28"/>
          <w:szCs w:val="28"/>
        </w:rPr>
        <w:t>both in absolute terms and as a proportio</w:t>
      </w:r>
      <w:r w:rsidR="00375D5E">
        <w:rPr>
          <w:sz w:val="28"/>
          <w:szCs w:val="28"/>
        </w:rPr>
        <w:t xml:space="preserve">n of the overall catch, supports the </w:t>
      </w:r>
      <w:r w:rsidRPr="005A29D7">
        <w:rPr>
          <w:sz w:val="28"/>
          <w:szCs w:val="28"/>
        </w:rPr>
        <w:t>reject</w:t>
      </w:r>
      <w:r w:rsidR="00375D5E">
        <w:rPr>
          <w:sz w:val="28"/>
          <w:szCs w:val="28"/>
        </w:rPr>
        <w:t>ion of the migration</w:t>
      </w:r>
      <w:r w:rsidRPr="005A29D7">
        <w:rPr>
          <w:sz w:val="28"/>
          <w:szCs w:val="28"/>
        </w:rPr>
        <w:t xml:space="preserve"> hypothesis.</w:t>
      </w:r>
      <w:r w:rsidR="00056B7E" w:rsidRPr="005A29D7">
        <w:rPr>
          <w:sz w:val="28"/>
          <w:szCs w:val="28"/>
        </w:rPr>
        <w:t xml:space="preserve"> The truncation of the age-structure of capelin in both inshore and offshore waters and a subsequent shift to younger age-classes does </w:t>
      </w:r>
      <w:r w:rsidR="00FE3099">
        <w:rPr>
          <w:sz w:val="28"/>
          <w:szCs w:val="28"/>
        </w:rPr>
        <w:t xml:space="preserve">support Fisheries and Oceans Canada findings </w:t>
      </w:r>
      <w:r w:rsidR="00056B7E" w:rsidRPr="005A29D7">
        <w:rPr>
          <w:sz w:val="28"/>
          <w:szCs w:val="28"/>
        </w:rPr>
        <w:t xml:space="preserve">that the </w:t>
      </w:r>
      <w:r w:rsidR="00375D5E">
        <w:rPr>
          <w:sz w:val="28"/>
          <w:szCs w:val="28"/>
        </w:rPr>
        <w:t xml:space="preserve">capelin population in NAFO Div. 2J3KL </w:t>
      </w:r>
      <w:r w:rsidR="00056B7E" w:rsidRPr="005A29D7">
        <w:rPr>
          <w:sz w:val="28"/>
          <w:szCs w:val="28"/>
        </w:rPr>
        <w:t>has collapsed</w:t>
      </w:r>
      <w:r w:rsidR="00375D5E">
        <w:rPr>
          <w:sz w:val="28"/>
          <w:szCs w:val="28"/>
        </w:rPr>
        <w:t xml:space="preserve"> relative to the </w:t>
      </w:r>
      <w:r w:rsidR="00056B7E" w:rsidRPr="005A29D7">
        <w:rPr>
          <w:sz w:val="28"/>
          <w:szCs w:val="28"/>
        </w:rPr>
        <w:t>1980s and has not yet recovered.</w:t>
      </w:r>
      <w:r w:rsidR="00056B7E">
        <w:rPr>
          <w:sz w:val="28"/>
          <w:szCs w:val="28"/>
        </w:rPr>
        <w:t xml:space="preserve">  </w:t>
      </w:r>
    </w:p>
    <w:p w:rsidR="008A3358" w:rsidRPr="008A3358" w:rsidRDefault="008A3358" w:rsidP="008A3358">
      <w:pPr>
        <w:rPr>
          <w:sz w:val="28"/>
          <w:szCs w:val="28"/>
          <w:u w:val="single"/>
        </w:rPr>
      </w:pPr>
      <w:r w:rsidRPr="008A3358">
        <w:rPr>
          <w:sz w:val="28"/>
          <w:szCs w:val="28"/>
          <w:u w:val="single"/>
        </w:rPr>
        <w:t>Discussion points:</w:t>
      </w:r>
    </w:p>
    <w:p w:rsidR="008A3358" w:rsidRDefault="008A3358" w:rsidP="008A3358">
      <w:pPr>
        <w:rPr>
          <w:sz w:val="28"/>
          <w:szCs w:val="28"/>
        </w:rPr>
      </w:pPr>
      <w:r>
        <w:rPr>
          <w:sz w:val="28"/>
          <w:szCs w:val="28"/>
        </w:rPr>
        <w:t>With the increase in the total mortality index over time, it seems quite plausible that capelin numbers have remained low since 1990-91 due to a combination of several factors:</w:t>
      </w:r>
    </w:p>
    <w:p w:rsidR="008A3358" w:rsidRPr="00052F0C" w:rsidRDefault="008A3358" w:rsidP="008A3358">
      <w:pPr>
        <w:pStyle w:val="ListParagraph"/>
        <w:numPr>
          <w:ilvl w:val="0"/>
          <w:numId w:val="2"/>
        </w:numPr>
        <w:rPr>
          <w:sz w:val="28"/>
          <w:szCs w:val="28"/>
        </w:rPr>
      </w:pPr>
      <w:r w:rsidRPr="00052F0C">
        <w:rPr>
          <w:sz w:val="28"/>
          <w:szCs w:val="28"/>
        </w:rPr>
        <w:t>Not having experienced a release from predation mortality following the collapse of cod</w:t>
      </w:r>
    </w:p>
    <w:p w:rsidR="008A3358" w:rsidRDefault="008A3358" w:rsidP="008A3358">
      <w:pPr>
        <w:pStyle w:val="ListParagraph"/>
        <w:numPr>
          <w:ilvl w:val="0"/>
          <w:numId w:val="2"/>
        </w:numPr>
        <w:rPr>
          <w:sz w:val="28"/>
          <w:szCs w:val="28"/>
        </w:rPr>
      </w:pPr>
      <w:r>
        <w:rPr>
          <w:sz w:val="28"/>
          <w:szCs w:val="28"/>
        </w:rPr>
        <w:t>E</w:t>
      </w:r>
      <w:r w:rsidRPr="00052F0C">
        <w:rPr>
          <w:sz w:val="28"/>
          <w:szCs w:val="28"/>
        </w:rPr>
        <w:t>xperienc</w:t>
      </w:r>
      <w:r>
        <w:rPr>
          <w:sz w:val="28"/>
          <w:szCs w:val="28"/>
        </w:rPr>
        <w:t>ing a</w:t>
      </w:r>
      <w:r w:rsidRPr="00052F0C">
        <w:rPr>
          <w:sz w:val="28"/>
          <w:szCs w:val="28"/>
        </w:rPr>
        <w:t xml:space="preserve">n increased rate of fishing mortality due to </w:t>
      </w:r>
      <w:r>
        <w:rPr>
          <w:sz w:val="28"/>
          <w:szCs w:val="28"/>
        </w:rPr>
        <w:t xml:space="preserve">allowable catches </w:t>
      </w:r>
      <w:r w:rsidRPr="00052F0C">
        <w:rPr>
          <w:sz w:val="28"/>
          <w:szCs w:val="28"/>
        </w:rPr>
        <w:t>not being reduced by an amount proportiona</w:t>
      </w:r>
      <w:r>
        <w:rPr>
          <w:sz w:val="28"/>
          <w:szCs w:val="28"/>
        </w:rPr>
        <w:t>te</w:t>
      </w:r>
      <w:r w:rsidRPr="00052F0C">
        <w:rPr>
          <w:sz w:val="28"/>
          <w:szCs w:val="28"/>
        </w:rPr>
        <w:t xml:space="preserve"> to the dec</w:t>
      </w:r>
      <w:r>
        <w:rPr>
          <w:sz w:val="28"/>
          <w:szCs w:val="28"/>
        </w:rPr>
        <w:t>line in capelin biomass following the collapse in 1991</w:t>
      </w:r>
    </w:p>
    <w:p w:rsidR="008A3358" w:rsidRDefault="008A3358" w:rsidP="008A3358">
      <w:pPr>
        <w:pStyle w:val="ListParagraph"/>
        <w:numPr>
          <w:ilvl w:val="0"/>
          <w:numId w:val="2"/>
        </w:numPr>
        <w:rPr>
          <w:sz w:val="28"/>
          <w:szCs w:val="28"/>
        </w:rPr>
      </w:pPr>
      <w:r>
        <w:rPr>
          <w:sz w:val="28"/>
          <w:szCs w:val="28"/>
        </w:rPr>
        <w:lastRenderedPageBreak/>
        <w:t>Unchanged and/or increased predation pressure from species that were either unaffected by or less affected by the factors that caused a finfish collapse in 1990-91 and who subsequently recovered or expanded in biomass</w:t>
      </w:r>
    </w:p>
    <w:p w:rsidR="008A3358" w:rsidRPr="00052F0C" w:rsidRDefault="008A3358" w:rsidP="008A3358">
      <w:pPr>
        <w:pStyle w:val="ListParagraph"/>
        <w:numPr>
          <w:ilvl w:val="0"/>
          <w:numId w:val="2"/>
        </w:numPr>
        <w:rPr>
          <w:sz w:val="28"/>
          <w:szCs w:val="28"/>
        </w:rPr>
      </w:pPr>
      <w:r>
        <w:rPr>
          <w:sz w:val="28"/>
          <w:szCs w:val="28"/>
        </w:rPr>
        <w:t>Increased competition for food from species that have similar prey preferences</w:t>
      </w:r>
    </w:p>
    <w:p w:rsidR="008A3358" w:rsidRDefault="008A3358" w:rsidP="008A3358">
      <w:pPr>
        <w:rPr>
          <w:sz w:val="28"/>
          <w:szCs w:val="28"/>
        </w:rPr>
      </w:pPr>
      <w:r>
        <w:rPr>
          <w:sz w:val="28"/>
          <w:szCs w:val="28"/>
        </w:rPr>
        <w:t xml:space="preserve">For capelin biomass to return to its historic levels may require reductions in fishing or predation mortality and improved ocean conditions. </w:t>
      </w:r>
    </w:p>
    <w:p w:rsidR="00F105E8" w:rsidRDefault="00F105E8" w:rsidP="004A3CA0">
      <w:pPr>
        <w:rPr>
          <w:ins w:id="4" w:author="DFO-MPO" w:date="2018-02-19T12:01:00Z"/>
          <w:sz w:val="28"/>
          <w:szCs w:val="28"/>
        </w:rPr>
      </w:pPr>
    </w:p>
    <w:p w:rsidR="004A3CA0" w:rsidRPr="007E194E" w:rsidRDefault="004A3CA0" w:rsidP="004A3CA0">
      <w:pPr>
        <w:rPr>
          <w:ins w:id="5" w:author="DFO-MPO" w:date="2018-02-16T17:18:00Z"/>
          <w:sz w:val="28"/>
          <w:szCs w:val="28"/>
        </w:rPr>
      </w:pPr>
      <w:proofErr w:type="gramStart"/>
      <w:ins w:id="6" w:author="DFO-MPO" w:date="2018-02-16T17:18:00Z">
        <w:r w:rsidRPr="007E194E">
          <w:rPr>
            <w:sz w:val="28"/>
            <w:szCs w:val="28"/>
          </w:rPr>
          <w:t>Table XX Mean index of total mortality by transition group for the periods 1983 to 1990, 2000 to 2005 and 2008 to 2015 with the exclusion of 2010 and 2011.</w:t>
        </w:r>
        <w:proofErr w:type="gramEnd"/>
        <w:r w:rsidRPr="007E194E">
          <w:rPr>
            <w:sz w:val="28"/>
            <w:szCs w:val="28"/>
          </w:rPr>
          <w:t xml:space="preserve"> </w:t>
        </w:r>
      </w:ins>
    </w:p>
    <w:tbl>
      <w:tblPr>
        <w:tblStyle w:val="TableGrid"/>
        <w:tblW w:w="0" w:type="auto"/>
        <w:tblLook w:val="04A0" w:firstRow="1" w:lastRow="0" w:firstColumn="1" w:lastColumn="0" w:noHBand="0" w:noVBand="1"/>
      </w:tblPr>
      <w:tblGrid>
        <w:gridCol w:w="2093"/>
        <w:gridCol w:w="1720"/>
        <w:gridCol w:w="1720"/>
        <w:gridCol w:w="2535"/>
      </w:tblGrid>
      <w:tr w:rsidR="004A3CA0" w:rsidRPr="004A3CA0" w:rsidTr="00466734">
        <w:trPr>
          <w:ins w:id="7" w:author="DFO-MPO" w:date="2018-02-16T17:18:00Z"/>
        </w:trPr>
        <w:tc>
          <w:tcPr>
            <w:tcW w:w="0" w:type="auto"/>
          </w:tcPr>
          <w:p w:rsidR="004A3CA0" w:rsidRPr="007E194E" w:rsidRDefault="004A3CA0" w:rsidP="00466734">
            <w:pPr>
              <w:rPr>
                <w:ins w:id="8" w:author="DFO-MPO" w:date="2018-02-16T17:18:00Z"/>
                <w:sz w:val="28"/>
                <w:szCs w:val="28"/>
              </w:rPr>
            </w:pPr>
            <w:ins w:id="9" w:author="DFO-MPO" w:date="2018-02-16T17:18:00Z">
              <w:r w:rsidRPr="007E194E">
                <w:rPr>
                  <w:sz w:val="28"/>
                  <w:szCs w:val="28"/>
                </w:rPr>
                <w:t>Transition group</w:t>
              </w:r>
            </w:ins>
          </w:p>
        </w:tc>
        <w:tc>
          <w:tcPr>
            <w:tcW w:w="0" w:type="auto"/>
          </w:tcPr>
          <w:p w:rsidR="004A3CA0" w:rsidRPr="007E194E" w:rsidRDefault="004A3CA0" w:rsidP="00466734">
            <w:pPr>
              <w:rPr>
                <w:ins w:id="10" w:author="DFO-MPO" w:date="2018-02-16T17:18:00Z"/>
                <w:sz w:val="28"/>
                <w:szCs w:val="28"/>
              </w:rPr>
            </w:pPr>
            <w:ins w:id="11" w:author="DFO-MPO" w:date="2018-02-16T17:18:00Z">
              <w:r w:rsidRPr="007E194E">
                <w:rPr>
                  <w:sz w:val="28"/>
                  <w:szCs w:val="28"/>
                </w:rPr>
                <w:t>1983 to 1990</w:t>
              </w:r>
            </w:ins>
          </w:p>
        </w:tc>
        <w:tc>
          <w:tcPr>
            <w:tcW w:w="0" w:type="auto"/>
          </w:tcPr>
          <w:p w:rsidR="004A3CA0" w:rsidRPr="007E194E" w:rsidRDefault="004A3CA0" w:rsidP="00466734">
            <w:pPr>
              <w:rPr>
                <w:ins w:id="12" w:author="DFO-MPO" w:date="2018-02-16T17:18:00Z"/>
                <w:sz w:val="28"/>
                <w:szCs w:val="28"/>
              </w:rPr>
            </w:pPr>
            <w:ins w:id="13" w:author="DFO-MPO" w:date="2018-02-16T17:18:00Z">
              <w:r w:rsidRPr="007E194E">
                <w:rPr>
                  <w:sz w:val="28"/>
                  <w:szCs w:val="28"/>
                </w:rPr>
                <w:t>2000 to 2005</w:t>
              </w:r>
            </w:ins>
          </w:p>
        </w:tc>
        <w:tc>
          <w:tcPr>
            <w:tcW w:w="0" w:type="auto"/>
          </w:tcPr>
          <w:p w:rsidR="004A3CA0" w:rsidRPr="007E194E" w:rsidRDefault="004A3CA0" w:rsidP="00466734">
            <w:pPr>
              <w:rPr>
                <w:ins w:id="14" w:author="DFO-MPO" w:date="2018-02-16T17:18:00Z"/>
                <w:sz w:val="28"/>
                <w:szCs w:val="28"/>
              </w:rPr>
            </w:pPr>
            <w:ins w:id="15" w:author="DFO-MPO" w:date="2018-02-16T17:18:00Z">
              <w:r w:rsidRPr="007E194E">
                <w:rPr>
                  <w:sz w:val="28"/>
                  <w:szCs w:val="28"/>
                </w:rPr>
                <w:t xml:space="preserve">2008 to 2015 </w:t>
              </w:r>
            </w:ins>
          </w:p>
          <w:p w:rsidR="004A3CA0" w:rsidRPr="007E194E" w:rsidRDefault="004A3CA0" w:rsidP="00466734">
            <w:pPr>
              <w:rPr>
                <w:ins w:id="16" w:author="DFO-MPO" w:date="2018-02-16T17:18:00Z"/>
                <w:sz w:val="28"/>
                <w:szCs w:val="28"/>
              </w:rPr>
            </w:pPr>
            <w:ins w:id="17" w:author="DFO-MPO" w:date="2018-02-16T17:18:00Z">
              <w:r w:rsidRPr="007E194E">
                <w:rPr>
                  <w:sz w:val="28"/>
                  <w:szCs w:val="28"/>
                </w:rPr>
                <w:t>excludes 2010, 2011</w:t>
              </w:r>
            </w:ins>
          </w:p>
        </w:tc>
      </w:tr>
      <w:tr w:rsidR="004A3CA0" w:rsidRPr="004A3CA0" w:rsidTr="00466734">
        <w:trPr>
          <w:ins w:id="18" w:author="DFO-MPO" w:date="2018-02-16T17:18:00Z"/>
        </w:trPr>
        <w:tc>
          <w:tcPr>
            <w:tcW w:w="0" w:type="auto"/>
          </w:tcPr>
          <w:p w:rsidR="004A3CA0" w:rsidRPr="004D69C7" w:rsidRDefault="004A3CA0" w:rsidP="00466734">
            <w:pPr>
              <w:rPr>
                <w:ins w:id="19" w:author="DFO-MPO" w:date="2018-02-16T17:18:00Z"/>
                <w:sz w:val="28"/>
                <w:szCs w:val="28"/>
              </w:rPr>
            </w:pPr>
            <w:ins w:id="20" w:author="DFO-MPO" w:date="2018-02-16T17:18:00Z">
              <w:r w:rsidRPr="004D69C7">
                <w:rPr>
                  <w:sz w:val="28"/>
                  <w:szCs w:val="28"/>
                </w:rPr>
                <w:t>Age 2 to 3</w:t>
              </w:r>
            </w:ins>
          </w:p>
        </w:tc>
        <w:tc>
          <w:tcPr>
            <w:tcW w:w="0" w:type="auto"/>
          </w:tcPr>
          <w:p w:rsidR="004A3CA0" w:rsidRPr="004D69C7" w:rsidRDefault="004A3CA0" w:rsidP="00466734">
            <w:pPr>
              <w:rPr>
                <w:ins w:id="21" w:author="DFO-MPO" w:date="2018-02-16T17:18:00Z"/>
                <w:sz w:val="28"/>
                <w:szCs w:val="28"/>
              </w:rPr>
            </w:pPr>
            <w:ins w:id="22" w:author="DFO-MPO" w:date="2018-02-16T17:18:00Z">
              <w:r w:rsidRPr="004D69C7">
                <w:rPr>
                  <w:sz w:val="28"/>
                  <w:szCs w:val="28"/>
                </w:rPr>
                <w:t>0.50</w:t>
              </w:r>
            </w:ins>
          </w:p>
        </w:tc>
        <w:tc>
          <w:tcPr>
            <w:tcW w:w="0" w:type="auto"/>
          </w:tcPr>
          <w:p w:rsidR="004A3CA0" w:rsidRPr="004D69C7" w:rsidRDefault="004A3CA0" w:rsidP="00466734">
            <w:pPr>
              <w:rPr>
                <w:ins w:id="23" w:author="DFO-MPO" w:date="2018-02-16T17:18:00Z"/>
                <w:sz w:val="28"/>
                <w:szCs w:val="28"/>
              </w:rPr>
            </w:pPr>
            <w:ins w:id="24" w:author="DFO-MPO" w:date="2018-02-16T17:18:00Z">
              <w:r w:rsidRPr="004D69C7">
                <w:rPr>
                  <w:sz w:val="28"/>
                  <w:szCs w:val="28"/>
                </w:rPr>
                <w:t>1.1</w:t>
              </w:r>
            </w:ins>
          </w:p>
        </w:tc>
        <w:tc>
          <w:tcPr>
            <w:tcW w:w="0" w:type="auto"/>
          </w:tcPr>
          <w:p w:rsidR="004A3CA0" w:rsidRPr="004D69C7" w:rsidRDefault="004A3CA0" w:rsidP="00466734">
            <w:pPr>
              <w:rPr>
                <w:ins w:id="25" w:author="DFO-MPO" w:date="2018-02-16T17:18:00Z"/>
                <w:sz w:val="28"/>
                <w:szCs w:val="28"/>
              </w:rPr>
            </w:pPr>
            <w:ins w:id="26" w:author="DFO-MPO" w:date="2018-02-16T17:18:00Z">
              <w:r w:rsidRPr="004D69C7">
                <w:rPr>
                  <w:sz w:val="28"/>
                  <w:szCs w:val="28"/>
                </w:rPr>
                <w:t>0.87</w:t>
              </w:r>
            </w:ins>
          </w:p>
        </w:tc>
      </w:tr>
      <w:tr w:rsidR="004A3CA0" w:rsidRPr="004A3CA0" w:rsidTr="00466734">
        <w:trPr>
          <w:ins w:id="27" w:author="DFO-MPO" w:date="2018-02-16T17:18:00Z"/>
        </w:trPr>
        <w:tc>
          <w:tcPr>
            <w:tcW w:w="0" w:type="auto"/>
          </w:tcPr>
          <w:p w:rsidR="004A3CA0" w:rsidRPr="004D69C7" w:rsidRDefault="004A3CA0" w:rsidP="00466734">
            <w:pPr>
              <w:rPr>
                <w:ins w:id="28" w:author="DFO-MPO" w:date="2018-02-16T17:18:00Z"/>
                <w:sz w:val="28"/>
                <w:szCs w:val="28"/>
              </w:rPr>
            </w:pPr>
            <w:ins w:id="29" w:author="DFO-MPO" w:date="2018-02-16T17:18:00Z">
              <w:r w:rsidRPr="004D69C7">
                <w:rPr>
                  <w:sz w:val="28"/>
                  <w:szCs w:val="28"/>
                </w:rPr>
                <w:t>Age 3 to 4</w:t>
              </w:r>
            </w:ins>
          </w:p>
        </w:tc>
        <w:tc>
          <w:tcPr>
            <w:tcW w:w="0" w:type="auto"/>
          </w:tcPr>
          <w:p w:rsidR="004A3CA0" w:rsidRPr="004D69C7" w:rsidRDefault="004A3CA0" w:rsidP="00466734">
            <w:pPr>
              <w:rPr>
                <w:ins w:id="30" w:author="DFO-MPO" w:date="2018-02-16T17:18:00Z"/>
                <w:sz w:val="28"/>
                <w:szCs w:val="28"/>
              </w:rPr>
            </w:pPr>
            <w:ins w:id="31" w:author="DFO-MPO" w:date="2018-02-16T17:18:00Z">
              <w:r w:rsidRPr="004D69C7">
                <w:rPr>
                  <w:sz w:val="28"/>
                  <w:szCs w:val="28"/>
                </w:rPr>
                <w:t>1.1</w:t>
              </w:r>
            </w:ins>
          </w:p>
        </w:tc>
        <w:tc>
          <w:tcPr>
            <w:tcW w:w="0" w:type="auto"/>
          </w:tcPr>
          <w:p w:rsidR="004A3CA0" w:rsidRPr="004D69C7" w:rsidRDefault="004A3CA0" w:rsidP="00466734">
            <w:pPr>
              <w:rPr>
                <w:ins w:id="32" w:author="DFO-MPO" w:date="2018-02-16T17:18:00Z"/>
                <w:sz w:val="28"/>
                <w:szCs w:val="28"/>
              </w:rPr>
            </w:pPr>
            <w:ins w:id="33" w:author="DFO-MPO" w:date="2018-02-16T17:18:00Z">
              <w:r w:rsidRPr="004D69C7">
                <w:rPr>
                  <w:sz w:val="28"/>
                  <w:szCs w:val="28"/>
                </w:rPr>
                <w:t>1.8</w:t>
              </w:r>
            </w:ins>
          </w:p>
        </w:tc>
        <w:tc>
          <w:tcPr>
            <w:tcW w:w="0" w:type="auto"/>
          </w:tcPr>
          <w:p w:rsidR="004A3CA0" w:rsidRPr="004D69C7" w:rsidRDefault="004A3CA0" w:rsidP="00466734">
            <w:pPr>
              <w:rPr>
                <w:ins w:id="34" w:author="DFO-MPO" w:date="2018-02-16T17:18:00Z"/>
                <w:sz w:val="28"/>
                <w:szCs w:val="28"/>
              </w:rPr>
            </w:pPr>
            <w:ins w:id="35" w:author="DFO-MPO" w:date="2018-02-16T17:18:00Z">
              <w:r w:rsidRPr="004D69C7">
                <w:rPr>
                  <w:sz w:val="28"/>
                  <w:szCs w:val="28"/>
                </w:rPr>
                <w:t>2.3</w:t>
              </w:r>
            </w:ins>
          </w:p>
        </w:tc>
      </w:tr>
      <w:tr w:rsidR="004A3CA0" w:rsidRPr="004A3CA0" w:rsidTr="00466734">
        <w:trPr>
          <w:ins w:id="36" w:author="DFO-MPO" w:date="2018-02-16T17:18:00Z"/>
        </w:trPr>
        <w:tc>
          <w:tcPr>
            <w:tcW w:w="0" w:type="auto"/>
          </w:tcPr>
          <w:p w:rsidR="004A3CA0" w:rsidRPr="004D69C7" w:rsidRDefault="004A3CA0" w:rsidP="00466734">
            <w:pPr>
              <w:rPr>
                <w:ins w:id="37" w:author="DFO-MPO" w:date="2018-02-16T17:18:00Z"/>
                <w:sz w:val="28"/>
                <w:szCs w:val="28"/>
              </w:rPr>
            </w:pPr>
            <w:ins w:id="38" w:author="DFO-MPO" w:date="2018-02-16T17:18:00Z">
              <w:r w:rsidRPr="004D69C7">
                <w:rPr>
                  <w:sz w:val="28"/>
                  <w:szCs w:val="28"/>
                </w:rPr>
                <w:t>Age 4 to 5</w:t>
              </w:r>
            </w:ins>
          </w:p>
        </w:tc>
        <w:tc>
          <w:tcPr>
            <w:tcW w:w="0" w:type="auto"/>
          </w:tcPr>
          <w:p w:rsidR="004A3CA0" w:rsidRPr="004D69C7" w:rsidRDefault="004A3CA0" w:rsidP="00466734">
            <w:pPr>
              <w:rPr>
                <w:ins w:id="39" w:author="DFO-MPO" w:date="2018-02-16T17:18:00Z"/>
                <w:sz w:val="28"/>
                <w:szCs w:val="28"/>
              </w:rPr>
            </w:pPr>
            <w:ins w:id="40" w:author="DFO-MPO" w:date="2018-02-16T17:18:00Z">
              <w:r w:rsidRPr="004D69C7">
                <w:rPr>
                  <w:sz w:val="28"/>
                  <w:szCs w:val="28"/>
                </w:rPr>
                <w:t>1.7</w:t>
              </w:r>
            </w:ins>
          </w:p>
        </w:tc>
        <w:tc>
          <w:tcPr>
            <w:tcW w:w="0" w:type="auto"/>
          </w:tcPr>
          <w:p w:rsidR="004A3CA0" w:rsidRPr="004D69C7" w:rsidRDefault="004A3CA0" w:rsidP="00466734">
            <w:pPr>
              <w:rPr>
                <w:ins w:id="41" w:author="DFO-MPO" w:date="2018-02-16T17:18:00Z"/>
                <w:sz w:val="28"/>
                <w:szCs w:val="28"/>
              </w:rPr>
            </w:pPr>
            <w:ins w:id="42" w:author="DFO-MPO" w:date="2018-02-16T17:18:00Z">
              <w:r w:rsidRPr="004D69C7">
                <w:rPr>
                  <w:sz w:val="28"/>
                  <w:szCs w:val="28"/>
                </w:rPr>
                <w:t>2.3</w:t>
              </w:r>
            </w:ins>
          </w:p>
        </w:tc>
        <w:tc>
          <w:tcPr>
            <w:tcW w:w="0" w:type="auto"/>
          </w:tcPr>
          <w:p w:rsidR="004A3CA0" w:rsidRPr="004D69C7" w:rsidRDefault="004A3CA0" w:rsidP="00466734">
            <w:pPr>
              <w:rPr>
                <w:ins w:id="43" w:author="DFO-MPO" w:date="2018-02-16T17:18:00Z"/>
                <w:sz w:val="28"/>
                <w:szCs w:val="28"/>
              </w:rPr>
            </w:pPr>
            <w:ins w:id="44" w:author="DFO-MPO" w:date="2018-02-16T17:18:00Z">
              <w:r w:rsidRPr="004D69C7">
                <w:rPr>
                  <w:sz w:val="28"/>
                  <w:szCs w:val="28"/>
                </w:rPr>
                <w:t>2.6</w:t>
              </w:r>
            </w:ins>
          </w:p>
        </w:tc>
      </w:tr>
      <w:tr w:rsidR="004A3CA0" w:rsidRPr="004A3CA0" w:rsidTr="00466734">
        <w:trPr>
          <w:ins w:id="45" w:author="DFO-MPO" w:date="2018-02-16T17:18:00Z"/>
        </w:trPr>
        <w:tc>
          <w:tcPr>
            <w:tcW w:w="0" w:type="auto"/>
          </w:tcPr>
          <w:p w:rsidR="004A3CA0" w:rsidRPr="004D69C7" w:rsidRDefault="004A3CA0" w:rsidP="00466734">
            <w:pPr>
              <w:rPr>
                <w:ins w:id="46" w:author="DFO-MPO" w:date="2018-02-16T17:18:00Z"/>
                <w:sz w:val="28"/>
                <w:szCs w:val="28"/>
              </w:rPr>
            </w:pPr>
            <w:ins w:id="47" w:author="DFO-MPO" w:date="2018-02-16T17:18:00Z">
              <w:r w:rsidRPr="004D69C7">
                <w:rPr>
                  <w:sz w:val="28"/>
                  <w:szCs w:val="28"/>
                </w:rPr>
                <w:t>Age 5 to 6</w:t>
              </w:r>
            </w:ins>
          </w:p>
        </w:tc>
        <w:tc>
          <w:tcPr>
            <w:tcW w:w="0" w:type="auto"/>
          </w:tcPr>
          <w:p w:rsidR="004A3CA0" w:rsidRPr="004D69C7" w:rsidRDefault="004A3CA0" w:rsidP="00466734">
            <w:pPr>
              <w:rPr>
                <w:ins w:id="48" w:author="DFO-MPO" w:date="2018-02-16T17:18:00Z"/>
                <w:sz w:val="28"/>
                <w:szCs w:val="28"/>
              </w:rPr>
            </w:pPr>
            <w:ins w:id="49" w:author="DFO-MPO" w:date="2018-02-16T17:18:00Z">
              <w:r w:rsidRPr="004D69C7">
                <w:rPr>
                  <w:sz w:val="28"/>
                  <w:szCs w:val="28"/>
                </w:rPr>
                <w:t>2.0</w:t>
              </w:r>
            </w:ins>
          </w:p>
        </w:tc>
        <w:tc>
          <w:tcPr>
            <w:tcW w:w="0" w:type="auto"/>
          </w:tcPr>
          <w:p w:rsidR="004A3CA0" w:rsidRPr="004D69C7" w:rsidRDefault="004A3CA0" w:rsidP="00466734">
            <w:pPr>
              <w:rPr>
                <w:ins w:id="50" w:author="DFO-MPO" w:date="2018-02-16T17:18:00Z"/>
                <w:sz w:val="28"/>
                <w:szCs w:val="28"/>
              </w:rPr>
            </w:pPr>
          </w:p>
        </w:tc>
        <w:tc>
          <w:tcPr>
            <w:tcW w:w="0" w:type="auto"/>
          </w:tcPr>
          <w:p w:rsidR="004A3CA0" w:rsidRPr="004D69C7" w:rsidRDefault="004A3CA0" w:rsidP="00466734">
            <w:pPr>
              <w:rPr>
                <w:ins w:id="51" w:author="DFO-MPO" w:date="2018-02-16T17:18:00Z"/>
                <w:sz w:val="28"/>
                <w:szCs w:val="28"/>
              </w:rPr>
            </w:pPr>
          </w:p>
        </w:tc>
      </w:tr>
    </w:tbl>
    <w:p w:rsidR="004A3CA0" w:rsidRPr="004D69C7" w:rsidRDefault="004A3CA0" w:rsidP="004A3CA0">
      <w:pPr>
        <w:rPr>
          <w:ins w:id="52" w:author="DFO-MPO" w:date="2018-02-16T17:18:00Z"/>
          <w:sz w:val="28"/>
          <w:szCs w:val="28"/>
        </w:rPr>
      </w:pPr>
    </w:p>
    <w:p w:rsidR="00782BA8" w:rsidRPr="004A3CA0" w:rsidRDefault="00782BA8">
      <w:pPr>
        <w:rPr>
          <w:sz w:val="28"/>
          <w:szCs w:val="28"/>
        </w:rPr>
      </w:pPr>
    </w:p>
    <w:p w:rsidR="000E5DAB" w:rsidRDefault="000E5DAB">
      <w:pPr>
        <w:rPr>
          <w:rFonts w:eastAsia="Times New Roman" w:cs="Arial"/>
          <w:b/>
          <w:bCs/>
          <w:i/>
          <w:iCs/>
          <w:sz w:val="28"/>
          <w:szCs w:val="28"/>
          <w:lang w:eastAsia="en-CA"/>
        </w:rPr>
      </w:pPr>
    </w:p>
    <w:p w:rsidR="000E5DAB" w:rsidRDefault="000E5DAB">
      <w:pPr>
        <w:rPr>
          <w:rFonts w:eastAsia="Times New Roman" w:cs="Arial"/>
          <w:b/>
          <w:bCs/>
          <w:i/>
          <w:iCs/>
          <w:sz w:val="28"/>
          <w:szCs w:val="28"/>
          <w:lang w:eastAsia="en-CA"/>
        </w:rPr>
      </w:pPr>
    </w:p>
    <w:p w:rsidR="00AE19B0" w:rsidRPr="00E138E2" w:rsidRDefault="00AE19B0" w:rsidP="00AE19B0">
      <w:pPr>
        <w:pStyle w:val="Heading2"/>
        <w:rPr>
          <w:rFonts w:asciiTheme="minorHAnsi" w:hAnsiTheme="minorHAnsi"/>
        </w:rPr>
      </w:pPr>
      <w:r w:rsidRPr="00E138E2">
        <w:rPr>
          <w:rFonts w:asciiTheme="minorHAnsi" w:hAnsiTheme="minorHAnsi"/>
        </w:rPr>
        <w:t>References</w:t>
      </w:r>
    </w:p>
    <w:p w:rsidR="00771E8F" w:rsidRPr="00771E8F" w:rsidRDefault="007F2561" w:rsidP="00771E8F">
      <w:pPr>
        <w:pStyle w:val="EndNoteBibliography"/>
        <w:spacing w:after="0"/>
        <w:ind w:left="720" w:hanging="720"/>
      </w:pPr>
      <w:r w:rsidRPr="00E138E2">
        <w:rPr>
          <w:rFonts w:asciiTheme="minorHAnsi" w:hAnsiTheme="minorHAnsi"/>
        </w:rPr>
        <w:fldChar w:fldCharType="begin"/>
      </w:r>
      <w:r w:rsidRPr="00E138E2">
        <w:rPr>
          <w:rFonts w:asciiTheme="minorHAnsi" w:hAnsiTheme="minorHAnsi"/>
        </w:rPr>
        <w:instrText xml:space="preserve"> ADDIN EN.REFLIST </w:instrText>
      </w:r>
      <w:r w:rsidRPr="00E138E2">
        <w:rPr>
          <w:rFonts w:asciiTheme="minorHAnsi" w:hAnsiTheme="minorHAnsi"/>
        </w:rPr>
        <w:fldChar w:fldCharType="separate"/>
      </w:r>
      <w:r w:rsidR="00771E8F" w:rsidRPr="00771E8F">
        <w:t>Alheit J, Roy C, Kifani S (2009) Decadal-scale variability in populations. In: Checkley D, Alheit J, Oozeki Y, Roy C (eds) Climate Change and Small Pelagic Fish. Cambridge University Press, Cambridge, UK</w:t>
      </w:r>
    </w:p>
    <w:p w:rsidR="00771E8F" w:rsidRDefault="00771E8F" w:rsidP="00771E8F">
      <w:pPr>
        <w:pStyle w:val="EndNoteBibliography"/>
        <w:spacing w:after="0"/>
        <w:ind w:left="720" w:hanging="720"/>
      </w:pPr>
      <w:r w:rsidRPr="00771E8F">
        <w:t>Buren AD, Koen-Alonso M, Pepin P, Mowbray F, Nakashima BS, Stenson GB, Ollerhead N, Montevecchi WA (2014) Bottom-up regulation of capelin, a keystone forage species. PLoS ONE 9:e87589</w:t>
      </w:r>
    </w:p>
    <w:p w:rsidR="001075C3" w:rsidRPr="00771E8F" w:rsidRDefault="001075C3" w:rsidP="001075C3">
      <w:pPr>
        <w:autoSpaceDE w:val="0"/>
        <w:autoSpaceDN w:val="0"/>
        <w:adjustRightInd w:val="0"/>
        <w:spacing w:after="0" w:line="240" w:lineRule="auto"/>
      </w:pPr>
      <w:r w:rsidRPr="001075C3">
        <w:rPr>
          <w:rFonts w:ascii="Times New Roman" w:hAnsi="Times New Roman" w:cs="Times New Roman"/>
          <w:sz w:val="17"/>
          <w:szCs w:val="17"/>
          <w:highlight w:val="yellow"/>
        </w:rPr>
        <w:t xml:space="preserve">CAMPBELJL. , S., </w:t>
      </w:r>
      <w:r w:rsidRPr="001075C3">
        <w:rPr>
          <w:rFonts w:ascii="Times New Roman" w:hAnsi="Times New Roman" w:cs="Times New Roman"/>
          <w:sz w:val="12"/>
          <w:szCs w:val="12"/>
          <w:highlight w:val="yellow"/>
        </w:rPr>
        <w:t xml:space="preserve">AND </w:t>
      </w:r>
      <w:r w:rsidRPr="001075C3">
        <w:rPr>
          <w:rFonts w:ascii="Times New Roman" w:hAnsi="Times New Roman" w:cs="Times New Roman"/>
          <w:sz w:val="17"/>
          <w:szCs w:val="17"/>
          <w:highlight w:val="yellow"/>
        </w:rPr>
        <w:t xml:space="preserve">G. H. WINTERS1. </w:t>
      </w:r>
      <w:ins w:id="53" w:author="DFO-MPO" w:date="2018-02-12T11:31:00Z">
        <w:r w:rsidR="00DE0CAA">
          <w:rPr>
            <w:rFonts w:ascii="Times New Roman" w:hAnsi="Times New Roman" w:cs="Times New Roman"/>
            <w:sz w:val="17"/>
            <w:szCs w:val="17"/>
            <w:highlight w:val="yellow"/>
          </w:rPr>
          <w:t>1</w:t>
        </w:r>
      </w:ins>
      <w:r w:rsidRPr="001075C3">
        <w:rPr>
          <w:rFonts w:ascii="Times New Roman" w:hAnsi="Times New Roman" w:cs="Times New Roman"/>
          <w:sz w:val="17"/>
          <w:szCs w:val="17"/>
          <w:highlight w:val="yellow"/>
        </w:rPr>
        <w:t>973. Some biological characteristics</w:t>
      </w:r>
      <w:r>
        <w:rPr>
          <w:rFonts w:ascii="Times New Roman" w:hAnsi="Times New Roman" w:cs="Times New Roman"/>
          <w:sz w:val="17"/>
          <w:szCs w:val="17"/>
          <w:highlight w:val="yellow"/>
        </w:rPr>
        <w:t xml:space="preserve"> </w:t>
      </w:r>
      <w:r w:rsidRPr="001075C3">
        <w:rPr>
          <w:rFonts w:ascii="Times New Roman" w:hAnsi="Times New Roman" w:cs="Times New Roman"/>
          <w:sz w:val="17"/>
          <w:szCs w:val="17"/>
          <w:highlight w:val="yellow"/>
        </w:rPr>
        <w:t xml:space="preserve">of capelin, </w:t>
      </w:r>
      <w:r w:rsidRPr="001075C3">
        <w:rPr>
          <w:rFonts w:ascii="Times New Roman" w:hAnsi="Times New Roman" w:cs="Times New Roman"/>
          <w:b/>
          <w:bCs/>
          <w:i/>
          <w:iCs/>
          <w:sz w:val="16"/>
          <w:szCs w:val="16"/>
          <w:highlight w:val="yellow"/>
        </w:rPr>
        <w:t xml:space="preserve">Mullotus vilkosus, </w:t>
      </w:r>
      <w:r w:rsidRPr="001075C3">
        <w:rPr>
          <w:rFonts w:ascii="Times New Roman" w:hAnsi="Times New Roman" w:cs="Times New Roman"/>
          <w:sz w:val="17"/>
          <w:szCs w:val="17"/>
          <w:highlight w:val="yellow"/>
        </w:rPr>
        <w:t>in the Newfoundland area. ICNAF Wedb.1973(III): 137-144.</w:t>
      </w:r>
    </w:p>
    <w:p w:rsidR="00771E8F" w:rsidRPr="00771E8F" w:rsidRDefault="00771E8F" w:rsidP="00771E8F">
      <w:pPr>
        <w:pStyle w:val="EndNoteBibliography"/>
        <w:spacing w:after="0"/>
        <w:ind w:left="720" w:hanging="720"/>
      </w:pPr>
      <w:r w:rsidRPr="00771E8F">
        <w:t>Carscadden JE, Frank KT, Leggett WC (2001) Ecosystem changes and the effects on capelin (</w:t>
      </w:r>
      <w:r w:rsidRPr="00771E8F">
        <w:rPr>
          <w:i/>
        </w:rPr>
        <w:t>Mallotus villosus</w:t>
      </w:r>
      <w:r w:rsidRPr="00771E8F">
        <w:t>), a major forage species. Canadian Journal of Fisheries and Aquatic Sciences 58:73-85</w:t>
      </w:r>
    </w:p>
    <w:p w:rsidR="00771E8F" w:rsidRPr="00771E8F" w:rsidRDefault="00771E8F" w:rsidP="00771E8F">
      <w:pPr>
        <w:pStyle w:val="EndNoteBibliography"/>
        <w:spacing w:after="0"/>
        <w:ind w:left="720" w:hanging="720"/>
      </w:pPr>
      <w:r w:rsidRPr="00771E8F">
        <w:lastRenderedPageBreak/>
        <w:t>Carscadden JE, Gjøsæter H, Vilhjálmsson H (2013) A comparison of recent changes in distribution of capelin (</w:t>
      </w:r>
      <w:r w:rsidRPr="00771E8F">
        <w:rPr>
          <w:i/>
        </w:rPr>
        <w:t>Mallotus villosus)</w:t>
      </w:r>
      <w:r w:rsidRPr="00771E8F">
        <w:t xml:space="preserve"> in the Barents Sea, around Iceland and in the Northwest Atlantic. Progress in Oceanography</w:t>
      </w:r>
    </w:p>
    <w:p w:rsidR="00771E8F" w:rsidRPr="00771E8F" w:rsidRDefault="00771E8F" w:rsidP="00771E8F">
      <w:pPr>
        <w:pStyle w:val="EndNoteBibliography"/>
        <w:spacing w:after="0"/>
        <w:ind w:left="720" w:hanging="720"/>
      </w:pPr>
      <w:r w:rsidRPr="00771E8F">
        <w:t>Carscadden JE, Nakashima BS (1997) Abundance and changes in distribution, biology and behavior of capelin in response to cooler water of the 1990s.  Forage fishes in marine ecosystems Proceedings of the International Symposium on the Role of Forage Fishes in Marine Ecosystems Alaska Sea Grant College Program Rep No AK-SG-97-01. University of Alaska Fairbanks, Fairbanks, Alaska</w:t>
      </w:r>
    </w:p>
    <w:p w:rsidR="00771E8F" w:rsidRPr="00771E8F" w:rsidRDefault="00771E8F" w:rsidP="00771E8F">
      <w:pPr>
        <w:pStyle w:val="EndNoteBibliography"/>
        <w:spacing w:after="0"/>
        <w:ind w:left="720" w:hanging="720"/>
      </w:pPr>
      <w:r w:rsidRPr="00771E8F">
        <w:t>Chavez FP, Ryan J, Lluch-Cota SE, Ñiquen MC (2003) From anchovies to sardines and back: multidecadal change in the Pacific Ocean. Science 299:217-221</w:t>
      </w:r>
    </w:p>
    <w:p w:rsidR="00771E8F" w:rsidRPr="00771E8F" w:rsidRDefault="00771E8F" w:rsidP="00771E8F">
      <w:pPr>
        <w:pStyle w:val="EndNoteBibliography"/>
        <w:spacing w:after="0"/>
        <w:ind w:left="720" w:hanging="720"/>
      </w:pPr>
      <w:r w:rsidRPr="00771E8F">
        <w:t>Dalley EL, Anderson JT, deYoung B (2002) Atmospheric forcing, larval drift, and recruitment of capelin ( Mallotus villosus ). ICES Journal of Marine Science 59:929-941</w:t>
      </w:r>
    </w:p>
    <w:p w:rsidR="00771E8F" w:rsidRPr="00771E8F" w:rsidRDefault="00771E8F" w:rsidP="00771E8F">
      <w:pPr>
        <w:pStyle w:val="EndNoteBibliography"/>
        <w:spacing w:after="0"/>
        <w:ind w:left="720" w:hanging="720"/>
      </w:pPr>
      <w:r w:rsidRPr="00771E8F">
        <w:t>DFO (1994) Report on the status of pelagic fishes (capelin off Newfoundland and in the Gulf of St. Lawrence, and herring off the East, Southeast and South coasts off Newfoundland). DFO Atlantic Fisheries Stock Status Report 1994/3</w:t>
      </w:r>
    </w:p>
    <w:p w:rsidR="00771E8F" w:rsidRPr="00771E8F" w:rsidRDefault="00771E8F" w:rsidP="00771E8F">
      <w:pPr>
        <w:pStyle w:val="EndNoteBibliography"/>
        <w:spacing w:after="0"/>
        <w:ind w:left="720" w:hanging="720"/>
      </w:pPr>
      <w:r w:rsidRPr="00771E8F">
        <w:t>DFO (2008) Assessment of capelin in SA2+Div. 3KL in 2008. DFO Canadian Science Advisory Secretariat Science Advisory Report 2008/054</w:t>
      </w:r>
    </w:p>
    <w:p w:rsidR="00771E8F" w:rsidRPr="00771E8F" w:rsidRDefault="00771E8F" w:rsidP="00771E8F">
      <w:pPr>
        <w:pStyle w:val="EndNoteBibliography"/>
        <w:spacing w:after="0"/>
        <w:ind w:left="720" w:hanging="720"/>
      </w:pPr>
      <w:r w:rsidRPr="00771E8F">
        <w:t>DFO (2010) Assessment of Capelin in SA 2 + Div. 3KL in 2010. DFO Canadian Science Advisory Secretariat Science Advisory Report 2010/090</w:t>
      </w:r>
    </w:p>
    <w:p w:rsidR="00771E8F" w:rsidRPr="00771E8F" w:rsidRDefault="00771E8F" w:rsidP="00771E8F">
      <w:pPr>
        <w:pStyle w:val="EndNoteBibliography"/>
        <w:spacing w:after="0"/>
        <w:ind w:left="720" w:hanging="720"/>
      </w:pPr>
      <w:r w:rsidRPr="00771E8F">
        <w:t>DFO (2013) Assessment of capelin in SA2 + Div. 3KL in 2013. DFO Canadian Science Advisory Secretariat Science Advisory Report 2013/11</w:t>
      </w:r>
    </w:p>
    <w:p w:rsidR="00771E8F" w:rsidRPr="00771E8F" w:rsidRDefault="00771E8F" w:rsidP="00771E8F">
      <w:pPr>
        <w:pStyle w:val="EndNoteBibliography"/>
        <w:spacing w:after="0"/>
        <w:ind w:left="720" w:hanging="720"/>
      </w:pPr>
      <w:r w:rsidRPr="00771E8F">
        <w:t>DFO (2015) Assessment of capelin in Subarea 2 and Divisions 3KL in 2015. DFO Canadian Science Advisory Secretariat Science Advisory Report 2015/036</w:t>
      </w:r>
    </w:p>
    <w:p w:rsidR="00771E8F" w:rsidRDefault="00771E8F" w:rsidP="00771E8F">
      <w:pPr>
        <w:pStyle w:val="EndNoteBibliography"/>
        <w:spacing w:after="0"/>
        <w:ind w:left="720" w:hanging="720"/>
      </w:pPr>
      <w:r w:rsidRPr="00771E8F">
        <w:t>Frank KT, Leggett WC (1981) Wind regulation of emergence times and early larval survival in capelin (</w:t>
      </w:r>
      <w:r w:rsidRPr="00771E8F">
        <w:rPr>
          <w:i/>
        </w:rPr>
        <w:t>Mallotus villosus</w:t>
      </w:r>
      <w:r w:rsidRPr="00771E8F">
        <w:t>). Canadian Journal of Fisheries and Aquatic Sciences 38:215-223</w:t>
      </w:r>
    </w:p>
    <w:p w:rsidR="00C27C24" w:rsidRPr="00771E8F" w:rsidRDefault="00C27C24" w:rsidP="00771E8F">
      <w:pPr>
        <w:pStyle w:val="EndNoteBibliography"/>
        <w:spacing w:after="0"/>
        <w:ind w:left="720" w:hanging="720"/>
      </w:pPr>
      <w:r w:rsidRPr="00C27C24">
        <w:rPr>
          <w:highlight w:val="yellow"/>
        </w:rPr>
        <w:t>Fisher JAD, Frank KT (2004) Abundance-distribution relationships and conservation of exploited marine fishes.  Mar Ecol ProgSer 279:201-213</w:t>
      </w:r>
      <w:r>
        <w:t xml:space="preserve"> </w:t>
      </w:r>
    </w:p>
    <w:p w:rsidR="00771E8F" w:rsidRPr="00771E8F" w:rsidRDefault="00771E8F" w:rsidP="00771E8F">
      <w:pPr>
        <w:pStyle w:val="EndNoteBibliography"/>
        <w:spacing w:after="0"/>
        <w:ind w:left="720" w:hanging="720"/>
      </w:pPr>
      <w:r w:rsidRPr="00771E8F">
        <w:t>Frank KT, Petrie B, Boyce D, Leggett WC (2016) Anomalous ecosystem dynamics following the apparent collapse of a keystone forage species. Marine Ecology Progress Series 553:185-202</w:t>
      </w:r>
    </w:p>
    <w:p w:rsidR="00771E8F" w:rsidRPr="00771E8F" w:rsidRDefault="00771E8F" w:rsidP="00771E8F">
      <w:pPr>
        <w:pStyle w:val="EndNoteBibliography"/>
        <w:spacing w:after="0"/>
        <w:ind w:left="720" w:hanging="720"/>
      </w:pPr>
      <w:r w:rsidRPr="00771E8F">
        <w:t>Gjøsæter H, Bogstad B, Tjelmeland S (2009) Ecosystem effects of the three capelin stock collapses in the Barents Sea. Marine Biology Research 5:40-53</w:t>
      </w:r>
    </w:p>
    <w:p w:rsidR="00771E8F" w:rsidRDefault="00771E8F" w:rsidP="00771E8F">
      <w:pPr>
        <w:pStyle w:val="EndNoteBibliography"/>
        <w:spacing w:after="0"/>
        <w:ind w:left="720" w:hanging="720"/>
      </w:pPr>
      <w:r w:rsidRPr="00771E8F">
        <w:t>Gomes MdC, Haedrich RL, Villagarcia MG (1995) Spatial and temporal changes in the groundfish assemblages on the north-east Newfoundland/Labrador Shelf, north-west Atlantic, 1978-1991. Fisheries Oceanography 4:85-101</w:t>
      </w:r>
    </w:p>
    <w:p w:rsidR="000F377B" w:rsidRPr="00771E8F" w:rsidRDefault="000F377B" w:rsidP="00771E8F">
      <w:pPr>
        <w:pStyle w:val="EndNoteBibliography"/>
        <w:spacing w:after="0"/>
        <w:ind w:left="720" w:hanging="720"/>
      </w:pPr>
      <w:r w:rsidRPr="000F377B">
        <w:rPr>
          <w:highlight w:val="yellow"/>
          <w:lang w:val="en-CA"/>
        </w:rPr>
        <w:t>Grégoire F, Girard L, Beaulieu J-L, Lussier J-F</w:t>
      </w:r>
      <w:r>
        <w:rPr>
          <w:highlight w:val="yellow"/>
          <w:lang w:val="en-CA"/>
        </w:rPr>
        <w:t xml:space="preserve">, </w:t>
      </w:r>
      <w:r w:rsidRPr="000F377B">
        <w:rPr>
          <w:highlight w:val="yellow"/>
          <w:lang w:val="en-CA"/>
        </w:rPr>
        <w:t xml:space="preserve">Bruneau, B. (2013) </w:t>
      </w:r>
      <w:r w:rsidRPr="000F377B">
        <w:rPr>
          <w:highlight w:val="yellow"/>
        </w:rPr>
        <w:t>Capelin (Mallotus villosus) in the Estuary and Gulf of St. Lawrence (NAFO Divisions 4RST) in 2012. DFO Can. Sci. Advis. Sec</w:t>
      </w:r>
      <w:r>
        <w:rPr>
          <w:highlight w:val="yellow"/>
        </w:rPr>
        <w:t>. Res. Doc. 2013/023</w:t>
      </w:r>
    </w:p>
    <w:p w:rsidR="00771E8F" w:rsidRPr="00771E8F" w:rsidRDefault="00771E8F" w:rsidP="00771E8F">
      <w:pPr>
        <w:pStyle w:val="EndNoteBibliography"/>
        <w:spacing w:after="0"/>
        <w:ind w:left="720" w:hanging="720"/>
      </w:pPr>
      <w:r w:rsidRPr="00771E8F">
        <w:t>Hammill MO, Stenson GB, Doniol-Valcroze T, Mosnier A (2011) Northwest Atlantic harp seals population trends, 1952-2012. DFO Canadian Science Advisory Secretariat Research Document 2011/099</w:t>
      </w:r>
    </w:p>
    <w:p w:rsidR="00771E8F" w:rsidRPr="00771E8F" w:rsidRDefault="00771E8F" w:rsidP="00771E8F">
      <w:pPr>
        <w:pStyle w:val="EndNoteBibliography"/>
        <w:spacing w:after="0"/>
        <w:ind w:left="720" w:hanging="720"/>
      </w:pPr>
      <w:r w:rsidRPr="00771E8F">
        <w:t xml:space="preserve">Hutchings JA, Myers RA (1994) What can be learned from the collapse of a renewable resource? Atlantic cod, </w:t>
      </w:r>
      <w:r w:rsidRPr="00771E8F">
        <w:rPr>
          <w:i/>
        </w:rPr>
        <w:t>Gadus morhua</w:t>
      </w:r>
      <w:r w:rsidRPr="00771E8F">
        <w:t>, of Newfoundland and Labrador. Canadian Journal of Fisheries and Aquatic Sciences 51:2126-2146</w:t>
      </w:r>
    </w:p>
    <w:p w:rsidR="00771E8F" w:rsidRDefault="00771E8F" w:rsidP="00771E8F">
      <w:pPr>
        <w:pStyle w:val="EndNoteBibliography"/>
        <w:spacing w:after="0"/>
        <w:ind w:left="720" w:hanging="720"/>
      </w:pPr>
      <w:r w:rsidRPr="00771E8F">
        <w:t>ICES (2017) Report of the North Western Working Group (NWWG). Copenhagen, Denmark</w:t>
      </w:r>
    </w:p>
    <w:p w:rsidR="00F1282F" w:rsidRDefault="00F1282F" w:rsidP="00F1282F">
      <w:pPr>
        <w:shd w:val="clear" w:color="auto" w:fill="FFFFFF"/>
        <w:spacing w:after="0" w:line="240" w:lineRule="auto"/>
        <w:rPr>
          <w:rFonts w:eastAsia="Times New Roman" w:cs="Arial"/>
          <w:lang w:eastAsia="en-CA"/>
        </w:rPr>
      </w:pPr>
      <w:r w:rsidRPr="00F1282F">
        <w:rPr>
          <w:rFonts w:eastAsia="Times New Roman" w:cs="Arial"/>
          <w:color w:val="333333"/>
          <w:highlight w:val="yellow"/>
          <w:lang w:eastAsia="en-CA"/>
        </w:rPr>
        <w:t xml:space="preserve">Ingvaldsen RB,  Gjøsæter H 2013 </w:t>
      </w:r>
      <w:hyperlink r:id="rId10" w:history="1">
        <w:r w:rsidRPr="00F1282F">
          <w:rPr>
            <w:rFonts w:eastAsia="Times New Roman" w:cs="Times New Roman"/>
            <w:color w:val="10147E"/>
            <w:highlight w:val="yellow"/>
            <w:lang w:eastAsia="en-CA"/>
          </w:rPr>
          <w:t>Responses in spatial distribution of Ba</w:t>
        </w:r>
        <w:r>
          <w:rPr>
            <w:rFonts w:eastAsia="Times New Roman" w:cs="Times New Roman"/>
            <w:color w:val="10147E"/>
            <w:highlight w:val="yellow"/>
            <w:lang w:eastAsia="en-CA"/>
          </w:rPr>
          <w:t xml:space="preserve">rents Sea capelin to changes in </w:t>
        </w:r>
        <w:r w:rsidRPr="00F1282F">
          <w:rPr>
            <w:rFonts w:eastAsia="Times New Roman" w:cs="Times New Roman"/>
            <w:color w:val="10147E"/>
            <w:highlight w:val="yellow"/>
            <w:lang w:eastAsia="en-CA"/>
          </w:rPr>
          <w:t>stock size, ocean temperature and ice cover</w:t>
        </w:r>
      </w:hyperlink>
      <w:r w:rsidRPr="00F1282F">
        <w:rPr>
          <w:rFonts w:eastAsia="Times New Roman" w:cs="Arial"/>
          <w:color w:val="333333"/>
          <w:highlight w:val="yellow"/>
          <w:lang w:eastAsia="en-CA"/>
        </w:rPr>
        <w:t xml:space="preserve"> </w:t>
      </w:r>
      <w:hyperlink r:id="rId11" w:history="1">
        <w:r w:rsidRPr="00F1282F">
          <w:rPr>
            <w:rFonts w:eastAsia="Times New Roman" w:cs="Arial"/>
            <w:color w:val="10147E"/>
            <w:highlight w:val="yellow"/>
            <w:lang w:eastAsia="en-CA"/>
          </w:rPr>
          <w:t>Marine Biology Research </w:t>
        </w:r>
      </w:hyperlink>
      <w:r w:rsidRPr="00F1282F">
        <w:rPr>
          <w:rFonts w:eastAsia="Times New Roman" w:cs="Arial"/>
          <w:highlight w:val="yellow"/>
          <w:lang w:eastAsia="en-CA"/>
        </w:rPr>
        <w:t>Vol. 9, Iss. 9, 2013</w:t>
      </w:r>
    </w:p>
    <w:p w:rsidR="00771E8F" w:rsidRDefault="00771E8F" w:rsidP="00771E8F">
      <w:pPr>
        <w:pStyle w:val="EndNoteBibliography"/>
        <w:spacing w:after="0"/>
        <w:ind w:left="720" w:hanging="720"/>
      </w:pPr>
      <w:r w:rsidRPr="00771E8F">
        <w:t>Jangaard PM (1974) The capelin (</w:t>
      </w:r>
      <w:r w:rsidRPr="00771E8F">
        <w:rPr>
          <w:i/>
        </w:rPr>
        <w:t>Mallotus villosus</w:t>
      </w:r>
      <w:r w:rsidRPr="00771E8F">
        <w:t>): biology, distribution, exploitation, utilization, and composition. Bulletin of the Fisheries Research Board of Canada 186:1-70</w:t>
      </w:r>
    </w:p>
    <w:p w:rsidR="000605CD" w:rsidRPr="00771E8F" w:rsidRDefault="000605CD" w:rsidP="00771E8F">
      <w:pPr>
        <w:pStyle w:val="EndNoteBibliography"/>
        <w:spacing w:after="0"/>
        <w:ind w:left="720" w:hanging="720"/>
      </w:pPr>
      <w:r w:rsidRPr="000605CD">
        <w:rPr>
          <w:rFonts w:ascii="Arial" w:hAnsi="Arial" w:cs="Arial"/>
          <w:color w:val="303030"/>
          <w:sz w:val="20"/>
          <w:szCs w:val="20"/>
          <w:highlight w:val="yellow"/>
          <w:shd w:val="clear" w:color="auto" w:fill="FFFFFF"/>
        </w:rPr>
        <w:lastRenderedPageBreak/>
        <w:t>Kenchington, E. L., Nakashima, B. S., Taggart, C. T., &amp; Hamilton, L. C. (2015). Genetic Structure of Capelin (</w:t>
      </w:r>
      <w:r w:rsidRPr="000605CD">
        <w:rPr>
          <w:rFonts w:ascii="Arial" w:hAnsi="Arial" w:cs="Arial"/>
          <w:i/>
          <w:iCs/>
          <w:color w:val="303030"/>
          <w:sz w:val="20"/>
          <w:szCs w:val="20"/>
          <w:highlight w:val="yellow"/>
          <w:shd w:val="clear" w:color="auto" w:fill="FFFFFF"/>
        </w:rPr>
        <w:t>Mallotus villosus</w:t>
      </w:r>
      <w:r w:rsidRPr="000605CD">
        <w:rPr>
          <w:rFonts w:ascii="Arial" w:hAnsi="Arial" w:cs="Arial"/>
          <w:color w:val="303030"/>
          <w:sz w:val="20"/>
          <w:szCs w:val="20"/>
          <w:highlight w:val="yellow"/>
          <w:shd w:val="clear" w:color="auto" w:fill="FFFFFF"/>
        </w:rPr>
        <w:t>) in the Northwest Atlantic Ocean. </w:t>
      </w:r>
      <w:r w:rsidRPr="000605CD">
        <w:rPr>
          <w:rFonts w:ascii="Arial" w:hAnsi="Arial" w:cs="Arial"/>
          <w:i/>
          <w:iCs/>
          <w:color w:val="303030"/>
          <w:sz w:val="20"/>
          <w:szCs w:val="20"/>
          <w:highlight w:val="yellow"/>
          <w:shd w:val="clear" w:color="auto" w:fill="FFFFFF"/>
        </w:rPr>
        <w:t>PLoS ONE</w:t>
      </w:r>
      <w:r w:rsidRPr="000605CD">
        <w:rPr>
          <w:rFonts w:ascii="Arial" w:hAnsi="Arial" w:cs="Arial"/>
          <w:color w:val="303030"/>
          <w:sz w:val="20"/>
          <w:szCs w:val="20"/>
          <w:highlight w:val="yellow"/>
          <w:shd w:val="clear" w:color="auto" w:fill="FFFFFF"/>
        </w:rPr>
        <w:t>, </w:t>
      </w:r>
      <w:r w:rsidRPr="000605CD">
        <w:rPr>
          <w:rFonts w:ascii="Arial" w:hAnsi="Arial" w:cs="Arial"/>
          <w:i/>
          <w:iCs/>
          <w:color w:val="303030"/>
          <w:sz w:val="20"/>
          <w:szCs w:val="20"/>
          <w:highlight w:val="yellow"/>
          <w:shd w:val="clear" w:color="auto" w:fill="FFFFFF"/>
        </w:rPr>
        <w:t>10</w:t>
      </w:r>
      <w:r w:rsidRPr="000605CD">
        <w:rPr>
          <w:rFonts w:ascii="Arial" w:hAnsi="Arial" w:cs="Arial"/>
          <w:color w:val="303030"/>
          <w:sz w:val="20"/>
          <w:szCs w:val="20"/>
          <w:highlight w:val="yellow"/>
          <w:shd w:val="clear" w:color="auto" w:fill="FFFFFF"/>
        </w:rPr>
        <w:t>(3), e0122315. http://doi.org/10.1371/journal.pone.0122315</w:t>
      </w:r>
    </w:p>
    <w:p w:rsidR="00771E8F" w:rsidRPr="00771E8F" w:rsidRDefault="00771E8F" w:rsidP="00771E8F">
      <w:pPr>
        <w:pStyle w:val="EndNoteBibliography"/>
        <w:spacing w:after="0"/>
        <w:ind w:left="720" w:hanging="720"/>
      </w:pPr>
      <w:r w:rsidRPr="00771E8F">
        <w:t xml:space="preserve">Koen-Alonso M, Pepin P, Mowbray F (2010) Exploring the role of environmental and anthropogenic drivers in the trajectories of core fish species of the Newfoundland-Labrador marine community. </w:t>
      </w:r>
    </w:p>
    <w:p w:rsidR="00771E8F" w:rsidRPr="00771E8F" w:rsidRDefault="00771E8F" w:rsidP="00771E8F">
      <w:pPr>
        <w:pStyle w:val="EndNoteBibliography"/>
        <w:spacing w:after="0"/>
        <w:ind w:left="720" w:hanging="720"/>
      </w:pPr>
      <w:r w:rsidRPr="00771E8F">
        <w:t>Leggett WC, Frank KT, Carscadden JE (1984) Meteorological and hydrographic regulation of year-class strength in capelin (</w:t>
      </w:r>
      <w:r w:rsidRPr="00771E8F">
        <w:rPr>
          <w:i/>
        </w:rPr>
        <w:t>Mallotus villosus</w:t>
      </w:r>
      <w:r w:rsidRPr="00771E8F">
        <w:t>). Canadian Journal of Fisheries and Aquatic Sciences 41:1193-1201</w:t>
      </w:r>
    </w:p>
    <w:p w:rsidR="00771E8F" w:rsidRDefault="00771E8F" w:rsidP="00771E8F">
      <w:pPr>
        <w:pStyle w:val="EndNoteBibliography"/>
        <w:spacing w:after="0"/>
        <w:ind w:left="720" w:hanging="720"/>
      </w:pPr>
      <w:r w:rsidRPr="00771E8F">
        <w:t>Lilly GR, Parsons DG, Kulka DW (2000) Was the increase in shrimp biomass on the northeast Newfoundland shelf a consequence of a release in predation pressure from cod? Journal of Northwest Atlantic Fishery Science 27:45-61</w:t>
      </w:r>
    </w:p>
    <w:p w:rsidR="00A046D7" w:rsidRPr="00A046D7" w:rsidRDefault="00A046D7" w:rsidP="00A046D7">
      <w:pPr>
        <w:pStyle w:val="Heading3"/>
        <w:shd w:val="clear" w:color="auto" w:fill="F2F2F2"/>
        <w:spacing w:before="0" w:after="150"/>
        <w:textAlignment w:val="baseline"/>
        <w:rPr>
          <w:rFonts w:asciiTheme="minorHAnsi" w:hAnsiTheme="minorHAnsi"/>
        </w:rPr>
      </w:pPr>
      <w:r>
        <w:rPr>
          <w:rFonts w:asciiTheme="minorHAnsi" w:hAnsiTheme="minorHAnsi"/>
          <w:highlight w:val="yellow"/>
        </w:rPr>
        <w:t>McQuinn I (2009</w:t>
      </w:r>
      <w:r w:rsidRPr="00A046D7">
        <w:rPr>
          <w:rFonts w:asciiTheme="minorHAnsi" w:hAnsiTheme="minorHAnsi"/>
          <w:highlight w:val="yellow"/>
        </w:rPr>
        <w:t xml:space="preserve">) </w:t>
      </w:r>
      <w:r w:rsidRPr="00A046D7">
        <w:rPr>
          <w:rFonts w:asciiTheme="minorHAnsi" w:eastAsia="Times New Roman" w:hAnsiTheme="minorHAnsi" w:cs="Arial"/>
          <w:color w:val="333333"/>
          <w:highlight w:val="yellow"/>
          <w:lang w:eastAsia="en-CA"/>
        </w:rPr>
        <w:t xml:space="preserve">Pelagic fish outburst or suprabenthic habitat occupation: legacy of the Atlantic cod (Gadus morhua) collapse in eastern Canada </w:t>
      </w:r>
      <w:r w:rsidRPr="00A046D7">
        <w:rPr>
          <w:rFonts w:asciiTheme="minorHAnsi" w:hAnsiTheme="minorHAnsi" w:cs="Arial"/>
          <w:i/>
          <w:iCs/>
          <w:color w:val="333333"/>
          <w:highlight w:val="yellow"/>
          <w:bdr w:val="none" w:sz="0" w:space="0" w:color="auto" w:frame="1"/>
          <w:shd w:val="clear" w:color="auto" w:fill="F2F2F2"/>
        </w:rPr>
        <w:t>Can J Fish Aquat Sci</w:t>
      </w:r>
      <w:r w:rsidRPr="00A046D7">
        <w:rPr>
          <w:rFonts w:asciiTheme="minorHAnsi" w:hAnsiTheme="minorHAnsi" w:cs="Arial"/>
          <w:color w:val="333333"/>
          <w:highlight w:val="yellow"/>
          <w:shd w:val="clear" w:color="auto" w:fill="F2F2F2"/>
        </w:rPr>
        <w:t xml:space="preserve"> 66:2256-262,</w:t>
      </w:r>
      <w:hyperlink r:id="rId12" w:history="1">
        <w:r w:rsidRPr="00A046D7">
          <w:rPr>
            <w:rFonts w:asciiTheme="minorHAnsi" w:hAnsiTheme="minorHAnsi" w:cs="Arial"/>
            <w:color w:val="333333"/>
            <w:highlight w:val="yellow"/>
            <w:u w:val="single"/>
            <w:bdr w:val="none" w:sz="0" w:space="0" w:color="auto" w:frame="1"/>
            <w:shd w:val="clear" w:color="auto" w:fill="F2F2F2"/>
          </w:rPr>
          <w:t>https://doi.org/10.1139/F09-143</w:t>
        </w:r>
      </w:hyperlink>
    </w:p>
    <w:p w:rsidR="00771E8F" w:rsidRPr="00771E8F" w:rsidRDefault="00771E8F" w:rsidP="00771E8F">
      <w:pPr>
        <w:pStyle w:val="EndNoteBibliography"/>
        <w:spacing w:after="0"/>
        <w:ind w:left="720" w:hanging="720"/>
      </w:pPr>
      <w:r w:rsidRPr="00771E8F">
        <w:t>Miller DS (1994) Results from an acoustic survey for capelin (</w:t>
      </w:r>
      <w:r w:rsidRPr="00771E8F">
        <w:rPr>
          <w:i/>
        </w:rPr>
        <w:t>Mallotus villosus</w:t>
      </w:r>
      <w:r w:rsidRPr="00771E8F">
        <w:t>) in NAFO Divisions 2J3KL in the autumn of 1993.  Capelin in SA2 + Div 3KL DFO Atlantic Fisheries Research Document 94/18</w:t>
      </w:r>
    </w:p>
    <w:p w:rsidR="00771E8F" w:rsidRPr="00771E8F" w:rsidRDefault="00771E8F" w:rsidP="00771E8F">
      <w:pPr>
        <w:pStyle w:val="EndNoteBibliography"/>
        <w:spacing w:after="0"/>
        <w:ind w:left="720" w:hanging="720"/>
      </w:pPr>
      <w:r w:rsidRPr="00771E8F">
        <w:t>Miller DS (1997) Results from an acoustic survey for capelin (</w:t>
      </w:r>
      <w:r w:rsidRPr="00771E8F">
        <w:rPr>
          <w:i/>
        </w:rPr>
        <w:t>Mallotus villosus</w:t>
      </w:r>
      <w:r w:rsidRPr="00771E8F">
        <w:t>) in NAFO Divisions 3KL in the spring of 1996.  Capelin in SA2 + Div 3KL DFO Atlantic Fisheries Research Document 97/29</w:t>
      </w:r>
    </w:p>
    <w:p w:rsidR="009772D1" w:rsidRPr="009772D1" w:rsidRDefault="009772D1" w:rsidP="009772D1">
      <w:pPr>
        <w:autoSpaceDE w:val="0"/>
        <w:autoSpaceDN w:val="0"/>
        <w:adjustRightInd w:val="0"/>
        <w:spacing w:after="0" w:line="240" w:lineRule="auto"/>
        <w:rPr>
          <w:rFonts w:ascii="Times New Roman" w:hAnsi="Times New Roman" w:cs="Times New Roman"/>
          <w:sz w:val="17"/>
          <w:szCs w:val="17"/>
          <w:highlight w:val="yellow"/>
        </w:rPr>
      </w:pPr>
      <w:r w:rsidRPr="009772D1">
        <w:rPr>
          <w:rFonts w:ascii="Times New Roman" w:hAnsi="Times New Roman" w:cs="Times New Roman"/>
          <w:sz w:val="17"/>
          <w:szCs w:val="17"/>
          <w:highlight w:val="yellow"/>
        </w:rPr>
        <w:t xml:space="preserve">MISRAR, . </w:t>
      </w:r>
      <w:r w:rsidRPr="009772D1">
        <w:rPr>
          <w:rFonts w:ascii="Times New Roman" w:hAnsi="Times New Roman" w:cs="Times New Roman"/>
          <w:b/>
          <w:bCs/>
          <w:sz w:val="17"/>
          <w:szCs w:val="17"/>
          <w:highlight w:val="yellow"/>
        </w:rPr>
        <w:t xml:space="preserve">K., </w:t>
      </w:r>
      <w:r w:rsidRPr="009772D1">
        <w:rPr>
          <w:rFonts w:ascii="Times New Roman" w:hAnsi="Times New Roman" w:cs="Times New Roman"/>
          <w:sz w:val="13"/>
          <w:szCs w:val="13"/>
          <w:highlight w:val="yellow"/>
        </w:rPr>
        <w:t xml:space="preserve">AND </w:t>
      </w:r>
      <w:r w:rsidRPr="009772D1">
        <w:rPr>
          <w:rFonts w:ascii="Times New Roman" w:hAnsi="Times New Roman" w:cs="Times New Roman"/>
          <w:sz w:val="17"/>
          <w:szCs w:val="17"/>
          <w:highlight w:val="yellow"/>
        </w:rPr>
        <w:t xml:space="preserve">J. </w:t>
      </w:r>
      <w:r w:rsidRPr="009772D1">
        <w:rPr>
          <w:rFonts w:ascii="Times New Roman" w:hAnsi="Times New Roman" w:cs="Times New Roman"/>
          <w:b/>
          <w:bCs/>
          <w:sz w:val="17"/>
          <w:szCs w:val="17"/>
          <w:highlight w:val="yellow"/>
        </w:rPr>
        <w:t xml:space="preserve">E. </w:t>
      </w:r>
      <w:r w:rsidRPr="009772D1">
        <w:rPr>
          <w:rFonts w:ascii="Times New Roman" w:hAnsi="Times New Roman" w:cs="Times New Roman"/>
          <w:sz w:val="17"/>
          <w:szCs w:val="17"/>
          <w:highlight w:val="yellow"/>
        </w:rPr>
        <w:t>CARSCADDE1N98. 4. Stock discrimination of capeiin</w:t>
      </w:r>
    </w:p>
    <w:p w:rsidR="009772D1" w:rsidRPr="009772D1" w:rsidRDefault="009772D1" w:rsidP="009772D1">
      <w:pPr>
        <w:autoSpaceDE w:val="0"/>
        <w:autoSpaceDN w:val="0"/>
        <w:adjustRightInd w:val="0"/>
        <w:spacing w:after="0" w:line="240" w:lineRule="auto"/>
        <w:rPr>
          <w:rFonts w:ascii="Times New Roman" w:hAnsi="Times New Roman" w:cs="Times New Roman"/>
          <w:sz w:val="17"/>
          <w:szCs w:val="17"/>
          <w:highlight w:val="yellow"/>
        </w:rPr>
      </w:pPr>
      <w:r w:rsidRPr="009772D1">
        <w:rPr>
          <w:rFonts w:ascii="Times New Roman" w:hAnsi="Times New Roman" w:cs="Times New Roman"/>
          <w:b/>
          <w:bCs/>
          <w:i/>
          <w:iCs/>
          <w:sz w:val="16"/>
          <w:szCs w:val="16"/>
          <w:highlight w:val="yellow"/>
        </w:rPr>
        <w:t xml:space="preserve">(Mallotus villosus) </w:t>
      </w:r>
      <w:r w:rsidRPr="009772D1">
        <w:rPr>
          <w:rFonts w:ascii="Times New Roman" w:hAnsi="Times New Roman" w:cs="Times New Roman"/>
          <w:b/>
          <w:bCs/>
          <w:sz w:val="12"/>
          <w:szCs w:val="12"/>
          <w:highlight w:val="yellow"/>
        </w:rPr>
        <w:t xml:space="preserve">iit </w:t>
      </w:r>
      <w:r w:rsidRPr="009772D1">
        <w:rPr>
          <w:rFonts w:ascii="Times New Roman" w:hAnsi="Times New Roman" w:cs="Times New Roman"/>
          <w:sz w:val="17"/>
          <w:szCs w:val="17"/>
          <w:highlight w:val="yellow"/>
        </w:rPr>
        <w:t>the Northwest Atlantic. J. Northwest Atl. Fish. Sci.</w:t>
      </w:r>
    </w:p>
    <w:p w:rsidR="009772D1" w:rsidRDefault="009772D1" w:rsidP="009772D1">
      <w:pPr>
        <w:pStyle w:val="EndNoteBibliography"/>
        <w:spacing w:after="0"/>
        <w:ind w:left="720" w:hanging="720"/>
      </w:pPr>
      <w:r w:rsidRPr="009772D1">
        <w:rPr>
          <w:rFonts w:ascii="Times New Roman" w:hAnsi="Times New Roman" w:cs="Times New Roman"/>
          <w:sz w:val="17"/>
          <w:szCs w:val="17"/>
          <w:highlight w:val="yellow"/>
        </w:rPr>
        <w:t>5: 199-205.</w:t>
      </w:r>
    </w:p>
    <w:p w:rsidR="00771E8F" w:rsidRDefault="00771E8F" w:rsidP="00771E8F">
      <w:pPr>
        <w:pStyle w:val="EndNoteBibliography"/>
        <w:spacing w:after="0"/>
        <w:ind w:left="720" w:hanging="720"/>
      </w:pPr>
      <w:r w:rsidRPr="00771E8F">
        <w:t>Murphy HM, Pepin P, Robert D (2018) Re-visiting the drivers of capelin recruitment in Newfoundland since 1991. Fisheries Research 200:1-10</w:t>
      </w:r>
    </w:p>
    <w:p w:rsidR="009772D1" w:rsidRPr="009772D1" w:rsidRDefault="009772D1" w:rsidP="009772D1">
      <w:pPr>
        <w:autoSpaceDE w:val="0"/>
        <w:autoSpaceDN w:val="0"/>
        <w:adjustRightInd w:val="0"/>
        <w:spacing w:after="0" w:line="240" w:lineRule="auto"/>
        <w:rPr>
          <w:rFonts w:ascii="Times New Roman" w:hAnsi="Times New Roman" w:cs="Times New Roman"/>
          <w:highlight w:val="yellow"/>
        </w:rPr>
      </w:pPr>
      <w:r w:rsidRPr="009772D1">
        <w:rPr>
          <w:rFonts w:ascii="Arial" w:hAnsi="Arial" w:cs="Arial"/>
          <w:sz w:val="17"/>
          <w:szCs w:val="17"/>
          <w:highlight w:val="yellow"/>
        </w:rPr>
        <w:t xml:space="preserve">Nakashima, </w:t>
      </w:r>
      <w:r w:rsidRPr="009772D1">
        <w:rPr>
          <w:rFonts w:ascii="Arial" w:hAnsi="Arial" w:cs="Arial"/>
          <w:sz w:val="18"/>
          <w:szCs w:val="18"/>
          <w:highlight w:val="yellow"/>
        </w:rPr>
        <w:t xml:space="preserve">5. S. 1992. </w:t>
      </w:r>
      <w:r w:rsidRPr="009772D1">
        <w:rPr>
          <w:rFonts w:ascii="Arial" w:hAnsi="Arial" w:cs="Arial"/>
          <w:sz w:val="17"/>
          <w:szCs w:val="17"/>
          <w:highlight w:val="yellow"/>
        </w:rPr>
        <w:t xml:space="preserve">Patterns </w:t>
      </w:r>
      <w:r w:rsidRPr="009772D1">
        <w:rPr>
          <w:rFonts w:ascii="Courier" w:hAnsi="Courier" w:cs="Courier"/>
          <w:b/>
          <w:bCs/>
          <w:sz w:val="21"/>
          <w:szCs w:val="21"/>
          <w:highlight w:val="yellow"/>
        </w:rPr>
        <w:t xml:space="preserve">iw </w:t>
      </w:r>
      <w:r w:rsidRPr="009772D1">
        <w:rPr>
          <w:rFonts w:ascii="Arial" w:hAnsi="Arial" w:cs="Arial"/>
          <w:sz w:val="17"/>
          <w:szCs w:val="17"/>
          <w:highlight w:val="yellow"/>
        </w:rPr>
        <w:t xml:space="preserve">coastal migration and stock structure of capelin (Mallotus villosus). Can. </w:t>
      </w:r>
      <w:r w:rsidRPr="009772D1">
        <w:rPr>
          <w:rFonts w:ascii="Times New Roman" w:hAnsi="Times New Roman" w:cs="Times New Roman"/>
          <w:highlight w:val="yellow"/>
        </w:rPr>
        <w:t>1.</w:t>
      </w:r>
    </w:p>
    <w:p w:rsidR="009772D1" w:rsidRPr="00771E8F" w:rsidRDefault="009772D1" w:rsidP="009772D1">
      <w:pPr>
        <w:pStyle w:val="EndNoteBibliography"/>
        <w:spacing w:after="0"/>
        <w:ind w:left="720" w:hanging="720"/>
      </w:pPr>
      <w:r w:rsidRPr="009772D1">
        <w:rPr>
          <w:rFonts w:ascii="Arial" w:hAnsi="Arial" w:cs="Arial"/>
          <w:sz w:val="17"/>
          <w:szCs w:val="17"/>
          <w:highlight w:val="yellow"/>
        </w:rPr>
        <w:t xml:space="preserve">Fish. Aquat. Sci. 49: </w:t>
      </w:r>
      <w:r w:rsidRPr="009772D1">
        <w:rPr>
          <w:rFonts w:ascii="Times New Roman" w:hAnsi="Times New Roman" w:cs="Times New Roman"/>
          <w:b/>
          <w:bCs/>
          <w:sz w:val="19"/>
          <w:szCs w:val="19"/>
          <w:highlight w:val="yellow"/>
        </w:rPr>
        <w:t>2423-2429.</w:t>
      </w:r>
    </w:p>
    <w:p w:rsidR="00771E8F" w:rsidRDefault="00771E8F" w:rsidP="00771E8F">
      <w:pPr>
        <w:pStyle w:val="EndNoteBibliography"/>
        <w:spacing w:after="0"/>
        <w:ind w:left="720" w:hanging="720"/>
      </w:pPr>
      <w:r w:rsidRPr="00771E8F">
        <w:t>Nakashima BS, Wheeler JP (2002) Capelin (</w:t>
      </w:r>
      <w:r w:rsidRPr="00771E8F">
        <w:rPr>
          <w:i/>
        </w:rPr>
        <w:t>Mallotus villosus</w:t>
      </w:r>
      <w:r w:rsidRPr="00771E8F">
        <w:t>) spawning behaviour in Newfoundland waters - the interaction between beach and demersal spawning. ICES Journal of Marine Science 59:909-916</w:t>
      </w:r>
    </w:p>
    <w:p w:rsidR="00771E8F" w:rsidRPr="00771E8F" w:rsidRDefault="00771E8F" w:rsidP="00771E8F">
      <w:pPr>
        <w:pStyle w:val="EndNoteBibliography"/>
        <w:spacing w:after="0"/>
        <w:ind w:left="720" w:hanging="720"/>
      </w:pPr>
      <w:r w:rsidRPr="00771E8F">
        <w:t>Obradovich SG, Carruthers EH, Rose GA (2014) Bottom-up limits to Newfoundland capelin (Mallotus villosus) rebuilding: the euphausiid hypothesis. ICES Journal of Marine Science 71:775-783</w:t>
      </w:r>
    </w:p>
    <w:p w:rsidR="00C27C24" w:rsidRDefault="00C27C24" w:rsidP="00C27C24">
      <w:pPr>
        <w:pStyle w:val="EndNoteBibliography"/>
        <w:spacing w:after="0"/>
        <w:ind w:left="720" w:hanging="720"/>
      </w:pPr>
      <w:r w:rsidRPr="00FA4674">
        <w:rPr>
          <w:highlight w:val="yellow"/>
        </w:rPr>
        <w:t>O’Driscoll, R. L., Rose, G. A., and Anderson, J. T. (2002) Counting capelin: a comparison of acoustic d</w:t>
      </w:r>
      <w:r>
        <w:rPr>
          <w:highlight w:val="yellow"/>
        </w:rPr>
        <w:t xml:space="preserve">ensity and trawl catchability. </w:t>
      </w:r>
      <w:r w:rsidRPr="00FA4674">
        <w:rPr>
          <w:highlight w:val="yellow"/>
        </w:rPr>
        <w:t xml:space="preserve"> ICES Journal of Marine Science, 59:1062–1071.</w:t>
      </w:r>
    </w:p>
    <w:p w:rsidR="000F6BA0" w:rsidRPr="000F6BA0" w:rsidRDefault="000F6BA0" w:rsidP="00C27C24">
      <w:pPr>
        <w:pStyle w:val="EndNoteBibliography"/>
        <w:spacing w:after="0"/>
        <w:ind w:left="720" w:hanging="720"/>
        <w:rPr>
          <w:highlight w:val="yellow"/>
        </w:rPr>
      </w:pPr>
      <w:r w:rsidRPr="000F6BA0">
        <w:rPr>
          <w:highlight w:val="yellow"/>
        </w:rPr>
        <w:t>Olafsdottir, A.H. and Rose, G.A. (2013) Staged spawning migration in Icelandic capelin (Mallotus villosus): effects of temperature, stock size and maturity. Fisheries Oceanography, 22: 446-458.</w:t>
      </w:r>
    </w:p>
    <w:p w:rsidR="000F6BA0" w:rsidRDefault="000F6BA0" w:rsidP="00C27C24">
      <w:pPr>
        <w:pStyle w:val="EndNoteBibliography"/>
        <w:spacing w:after="0"/>
        <w:ind w:left="720" w:hanging="720"/>
      </w:pPr>
      <w:r w:rsidRPr="000F6BA0">
        <w:rPr>
          <w:highlight w:val="yellow"/>
        </w:rPr>
        <w:t>Olafsdottir, A.H. and Rose, G.A. (2012) Influences of temperature, bathymetry and fronts on spawning migration routes of Icelandic capelin (Mallotus villosus). Fisheries Oceanography, 21: 182-198.</w:t>
      </w:r>
    </w:p>
    <w:p w:rsidR="00C27C24" w:rsidRPr="00771E8F" w:rsidRDefault="00C27C24" w:rsidP="00C27C24">
      <w:pPr>
        <w:pStyle w:val="EndNoteBibliography"/>
        <w:spacing w:after="0"/>
        <w:ind w:left="720" w:hanging="720"/>
      </w:pPr>
      <w:r w:rsidRPr="005276AB">
        <w:rPr>
          <w:highlight w:val="yellow"/>
        </w:rPr>
        <w:t>Ona, E</w:t>
      </w:r>
      <w:r w:rsidR="005276AB" w:rsidRPr="005276AB">
        <w:rPr>
          <w:highlight w:val="yellow"/>
        </w:rPr>
        <w:t xml:space="preserve"> and Mitson (1996)</w:t>
      </w:r>
    </w:p>
    <w:p w:rsidR="00771E8F" w:rsidRPr="00771E8F" w:rsidRDefault="00771E8F" w:rsidP="00771E8F">
      <w:pPr>
        <w:pStyle w:val="EndNoteBibliography"/>
        <w:spacing w:after="0"/>
        <w:ind w:left="720" w:hanging="720"/>
      </w:pPr>
      <w:r w:rsidRPr="00771E8F">
        <w:t>Pálsson ÓK, Gislason A, Guðfinnsson HG, Gunnarsson B, Ólafsdóttir SR, Petursdottir H, Sveinbjörnsson S, Thorisson K, Valdimarsson H (2012) Ecosystem structure in the Iceland Sea and recent changes to the capelin (Mallotus villosus) population. ICES Journal of Marine Science 69:1242-1254</w:t>
      </w:r>
    </w:p>
    <w:p w:rsidR="00771E8F" w:rsidRPr="00771E8F" w:rsidRDefault="00771E8F" w:rsidP="00771E8F">
      <w:pPr>
        <w:pStyle w:val="EndNoteBibliography"/>
        <w:spacing w:after="0"/>
        <w:ind w:left="720" w:hanging="720"/>
      </w:pPr>
      <w:r w:rsidRPr="00771E8F">
        <w:t>Pedersen EJ, Thompson PL, Ball RA, Fortin M-J, Gouhier TC, Link H, Moritz C, Nenzen H, Stanley RRE, Taranu ZE, Gonzalez A, Guichard F, Pepin P (2017) Signatures of the collapse and incipient recovery of an overexploited marine ecosystem. Royal Society Open Science 4</w:t>
      </w:r>
    </w:p>
    <w:p w:rsidR="00771E8F" w:rsidRPr="00771E8F" w:rsidRDefault="00771E8F" w:rsidP="00771E8F">
      <w:pPr>
        <w:pStyle w:val="EndNoteBibliography"/>
        <w:spacing w:after="0"/>
        <w:ind w:left="720" w:hanging="720"/>
      </w:pPr>
      <w:r w:rsidRPr="00771E8F">
        <w:t>Pikitch EK, Boersma PD, Boyd IL, Conover DO, Cury PM, Essington TE, Heppell SS, Houde ED, Mangel M, Pauly D, Plagányi E, Sainsbury KJ, Steneck RS (2012) Little fish: big impact: managing a crucial link in ocean food webs. Lenfest Ocean Program, Washington, DC</w:t>
      </w:r>
    </w:p>
    <w:p w:rsidR="00771E8F" w:rsidRPr="00771E8F" w:rsidRDefault="00771E8F" w:rsidP="00771E8F">
      <w:pPr>
        <w:pStyle w:val="EndNoteBibliography"/>
        <w:spacing w:after="0"/>
        <w:ind w:left="720" w:hanging="720"/>
      </w:pPr>
      <w:r w:rsidRPr="00771E8F">
        <w:lastRenderedPageBreak/>
        <w:t>Rice J (2002) Changes to the large marine ecosystem of the Newfoundland-Labrador shelf. In: Sherman K, Skjoldal HR (eds) Large marine ecosystems of the North Atlantic. Elsevier Science B.V.</w:t>
      </w:r>
    </w:p>
    <w:p w:rsidR="00771E8F" w:rsidRPr="00771E8F" w:rsidRDefault="00771E8F" w:rsidP="00771E8F">
      <w:pPr>
        <w:pStyle w:val="EndNoteBibliography"/>
        <w:spacing w:after="0"/>
        <w:ind w:left="720" w:hanging="720"/>
      </w:pPr>
      <w:r w:rsidRPr="00771E8F">
        <w:t>Schwartzlose RA, Alheit J, Bakun A, Baumgartner TR, Cloete R, Crawford RJM, Fletcher WJ, Green-Ruiz Y, Hagen E, Kawasaki T, Lluch-Belda D, Lluch-Cota SE, MacCall AD, Matsuura Y, Névarez-Martínez MO, Parrish RH, Roy C, Serra R, Shust KV, Ward MN, Zuzunaga JZ (1999) Worldwide large-scale fluctuations of sardine and anchovy populations. South African Journal of Marine Science 21:289-347</w:t>
      </w:r>
    </w:p>
    <w:p w:rsidR="00771E8F" w:rsidRPr="00771E8F" w:rsidRDefault="00771E8F" w:rsidP="00771E8F">
      <w:pPr>
        <w:pStyle w:val="EndNoteBibliography"/>
        <w:spacing w:after="0"/>
        <w:ind w:left="720" w:hanging="720"/>
      </w:pPr>
      <w:r w:rsidRPr="00771E8F">
        <w:t>Soutar A, Issacs JD (1969) History of fish populations inferred from fish scales in anaerobic sediments off California. CalCOFI Reports 13:63-70</w:t>
      </w:r>
    </w:p>
    <w:p w:rsidR="00771E8F" w:rsidRPr="00771E8F" w:rsidRDefault="00771E8F" w:rsidP="00771E8F">
      <w:pPr>
        <w:pStyle w:val="EndNoteBibliography"/>
        <w:spacing w:after="0"/>
        <w:ind w:left="720" w:hanging="720"/>
      </w:pPr>
      <w:r w:rsidRPr="00771E8F">
        <w:t>Templeman W (1948) The life history of the caplin (</w:t>
      </w:r>
      <w:r w:rsidRPr="00771E8F">
        <w:rPr>
          <w:i/>
        </w:rPr>
        <w:t>Mallotus villosus</w:t>
      </w:r>
      <w:r w:rsidRPr="00771E8F">
        <w:t xml:space="preserve"> O. F. Müller) in Newfoundland waters. Bulletin of the Newfoundland Government Laboratory 17:1-151</w:t>
      </w:r>
    </w:p>
    <w:p w:rsidR="00771E8F" w:rsidRPr="00771E8F" w:rsidRDefault="00771E8F" w:rsidP="00771E8F">
      <w:pPr>
        <w:pStyle w:val="EndNoteBibliography"/>
        <w:ind w:left="720" w:hanging="720"/>
      </w:pPr>
      <w:r w:rsidRPr="00771E8F">
        <w:t>Vilhjálmsson H (1994) The Icelandic capelin stock. Rit Fiskideildar 13:1-281</w:t>
      </w:r>
    </w:p>
    <w:p w:rsidR="00A15C24" w:rsidRDefault="007F2561">
      <w:pPr>
        <w:rPr>
          <w:ins w:id="54" w:author="DFO-MPO" w:date="2018-02-19T16:21:00Z"/>
        </w:rPr>
      </w:pPr>
      <w:r w:rsidRPr="00E138E2">
        <w:fldChar w:fldCharType="end"/>
      </w:r>
    </w:p>
    <w:p w:rsidR="00052F0C" w:rsidRDefault="00052F0C">
      <w:pPr>
        <w:rPr>
          <w:ins w:id="55" w:author="DFO-MPO" w:date="2018-02-19T16:21:00Z"/>
        </w:rPr>
      </w:pPr>
    </w:p>
    <w:p w:rsidR="00052F0C" w:rsidRDefault="00052F0C">
      <w:pPr>
        <w:rPr>
          <w:ins w:id="56" w:author="DFO-MPO" w:date="2018-02-19T16:21:00Z"/>
        </w:rPr>
      </w:pP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ins w:id="57" w:author="DFO-MPO" w:date="2018-02-19T16:21:00Z">
        <w:r>
          <w:fldChar w:fldCharType="begin" w:fldLock="1"/>
        </w:r>
        <w:r>
          <w:instrText xml:space="preserve">ADDIN Mendeley Bibliography CSL_BIBLIOGRAPHY </w:instrText>
        </w:r>
      </w:ins>
      <w:r>
        <w:fldChar w:fldCharType="separate"/>
      </w:r>
      <w:r w:rsidRPr="00052F0C">
        <w:rPr>
          <w:rFonts w:ascii="Calibri" w:hAnsi="Calibri" w:cs="Times New Roman"/>
          <w:noProof/>
          <w:szCs w:val="24"/>
        </w:rPr>
        <w:t xml:space="preserve">Carscadden, J. E., Frank, K. T., &amp; Leggett, W. C. (2001). Ecosystem changes and the effects on capelin (Mallotus villosus), a major forage species. </w:t>
      </w:r>
      <w:r w:rsidRPr="00052F0C">
        <w:rPr>
          <w:rFonts w:ascii="Calibri" w:hAnsi="Calibri" w:cs="Times New Roman"/>
          <w:i/>
          <w:iCs/>
          <w:noProof/>
          <w:szCs w:val="24"/>
        </w:rPr>
        <w:t>Canadian Journal of Fisheries and Aquatic Sciences</w:t>
      </w:r>
      <w:r w:rsidRPr="00052F0C">
        <w:rPr>
          <w:rFonts w:ascii="Calibri" w:hAnsi="Calibri" w:cs="Times New Roman"/>
          <w:noProof/>
          <w:szCs w:val="24"/>
        </w:rPr>
        <w:t xml:space="preserve">, </w:t>
      </w:r>
      <w:r w:rsidRPr="00052F0C">
        <w:rPr>
          <w:rFonts w:ascii="Calibri" w:hAnsi="Calibri" w:cs="Times New Roman"/>
          <w:i/>
          <w:iCs/>
          <w:noProof/>
          <w:szCs w:val="24"/>
        </w:rPr>
        <w:t>58</w:t>
      </w:r>
      <w:r w:rsidRPr="00052F0C">
        <w:rPr>
          <w:rFonts w:ascii="Calibri" w:hAnsi="Calibri" w:cs="Times New Roman"/>
          <w:noProof/>
          <w:szCs w:val="24"/>
        </w:rPr>
        <w:t>(1), 73–85. https://doi.org/10.1139/cjfas-58-1-73</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Gislason, H., Daan, N., Rice, J. C., &amp; Pope, J. G. (2010). Size, growth, temperature and the natural mortality of marine fish. </w:t>
      </w:r>
      <w:r w:rsidRPr="00052F0C">
        <w:rPr>
          <w:rFonts w:ascii="Calibri" w:hAnsi="Calibri" w:cs="Times New Roman"/>
          <w:i/>
          <w:iCs/>
          <w:noProof/>
          <w:szCs w:val="24"/>
        </w:rPr>
        <w:t>Fish and Fisheries</w:t>
      </w:r>
      <w:r w:rsidRPr="00052F0C">
        <w:rPr>
          <w:rFonts w:ascii="Calibri" w:hAnsi="Calibri" w:cs="Times New Roman"/>
          <w:noProof/>
          <w:szCs w:val="24"/>
        </w:rPr>
        <w:t xml:space="preserve">, </w:t>
      </w:r>
      <w:r w:rsidRPr="00052F0C">
        <w:rPr>
          <w:rFonts w:ascii="Calibri" w:hAnsi="Calibri" w:cs="Times New Roman"/>
          <w:i/>
          <w:iCs/>
          <w:noProof/>
          <w:szCs w:val="24"/>
        </w:rPr>
        <w:t>11</w:t>
      </w:r>
      <w:r w:rsidRPr="00052F0C">
        <w:rPr>
          <w:rFonts w:ascii="Calibri" w:hAnsi="Calibri" w:cs="Times New Roman"/>
          <w:noProof/>
          <w:szCs w:val="24"/>
        </w:rPr>
        <w:t>(2), 149–158. https://doi.org/10.1111/j.1467-2979.2009.00350.x</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Huse, G. (1998). Sex-specific life history strategies in capelin (Mallotus villosus)? </w:t>
      </w:r>
      <w:r w:rsidRPr="00052F0C">
        <w:rPr>
          <w:rFonts w:ascii="Calibri" w:hAnsi="Calibri" w:cs="Times New Roman"/>
          <w:i/>
          <w:iCs/>
          <w:noProof/>
          <w:szCs w:val="24"/>
        </w:rPr>
        <w:t>Canadian Journal of Fisheries and Aquatic Sciences</w:t>
      </w:r>
      <w:r w:rsidRPr="00052F0C">
        <w:rPr>
          <w:rFonts w:ascii="Calibri" w:hAnsi="Calibri" w:cs="Times New Roman"/>
          <w:noProof/>
          <w:szCs w:val="24"/>
        </w:rPr>
        <w:t xml:space="preserve">, </w:t>
      </w:r>
      <w:r w:rsidRPr="00052F0C">
        <w:rPr>
          <w:rFonts w:ascii="Calibri" w:hAnsi="Calibri" w:cs="Times New Roman"/>
          <w:i/>
          <w:iCs/>
          <w:noProof/>
          <w:szCs w:val="24"/>
        </w:rPr>
        <w:t>55</w:t>
      </w:r>
      <w:r w:rsidRPr="00052F0C">
        <w:rPr>
          <w:rFonts w:ascii="Calibri" w:hAnsi="Calibri" w:cs="Times New Roman"/>
          <w:noProof/>
          <w:szCs w:val="24"/>
        </w:rPr>
        <w:t>(3), 631–638. https://doi.org/10.1139/f97-275</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Kenchington, E. L., Nakashima, B. S., Taggart, C. T., &amp; Hamilton, L. C. (2015). Genetic structure of capelin (Mallotus villosus) in the northwest Atlantic Ocean. </w:t>
      </w:r>
      <w:r w:rsidRPr="00052F0C">
        <w:rPr>
          <w:rFonts w:ascii="Calibri" w:hAnsi="Calibri" w:cs="Times New Roman"/>
          <w:i/>
          <w:iCs/>
          <w:noProof/>
          <w:szCs w:val="24"/>
        </w:rPr>
        <w:t>PLoS ONE</w:t>
      </w:r>
      <w:r w:rsidRPr="00052F0C">
        <w:rPr>
          <w:rFonts w:ascii="Calibri" w:hAnsi="Calibri" w:cs="Times New Roman"/>
          <w:noProof/>
          <w:szCs w:val="24"/>
        </w:rPr>
        <w:t xml:space="preserve">, </w:t>
      </w:r>
      <w:r w:rsidRPr="00052F0C">
        <w:rPr>
          <w:rFonts w:ascii="Calibri" w:hAnsi="Calibri" w:cs="Times New Roman"/>
          <w:i/>
          <w:iCs/>
          <w:noProof/>
          <w:szCs w:val="24"/>
        </w:rPr>
        <w:t>10</w:t>
      </w:r>
      <w:r w:rsidRPr="00052F0C">
        <w:rPr>
          <w:rFonts w:ascii="Calibri" w:hAnsi="Calibri" w:cs="Times New Roman"/>
          <w:noProof/>
          <w:szCs w:val="24"/>
        </w:rPr>
        <w:t>(3), 1–22. https://doi.org/10.1371/journal.pone.0122315</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Melvin, G. D., Fife, F. J., Sochasky, J. B., Power, M. J., &amp; L, S. R. (1995). </w:t>
      </w:r>
      <w:r w:rsidRPr="00052F0C">
        <w:rPr>
          <w:rFonts w:ascii="Calibri" w:hAnsi="Calibri" w:cs="Times New Roman"/>
          <w:i/>
          <w:iCs/>
          <w:noProof/>
          <w:szCs w:val="24"/>
        </w:rPr>
        <w:t>The 1995 Update on Georges Bank 5Z Herring Stock</w:t>
      </w:r>
      <w:r w:rsidRPr="00052F0C">
        <w:rPr>
          <w:rFonts w:ascii="Calibri" w:hAnsi="Calibri" w:cs="Times New Roman"/>
          <w:noProof/>
          <w:szCs w:val="24"/>
        </w:rPr>
        <w:t>.</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Penton, P. M., &amp; Davoren, G. K. (2013). Capelin (Mallotus villosus) fecundity in post-1990s coastal Newfoundland. </w:t>
      </w:r>
      <w:r w:rsidRPr="00052F0C">
        <w:rPr>
          <w:rFonts w:ascii="Calibri" w:hAnsi="Calibri" w:cs="Times New Roman"/>
          <w:i/>
          <w:iCs/>
          <w:noProof/>
          <w:szCs w:val="24"/>
        </w:rPr>
        <w:t>Marine Biology</w:t>
      </w:r>
      <w:r w:rsidRPr="00052F0C">
        <w:rPr>
          <w:rFonts w:ascii="Calibri" w:hAnsi="Calibri" w:cs="Times New Roman"/>
          <w:noProof/>
          <w:szCs w:val="24"/>
        </w:rPr>
        <w:t xml:space="preserve">, </w:t>
      </w:r>
      <w:r w:rsidRPr="00052F0C">
        <w:rPr>
          <w:rFonts w:ascii="Calibri" w:hAnsi="Calibri" w:cs="Times New Roman"/>
          <w:i/>
          <w:iCs/>
          <w:noProof/>
          <w:szCs w:val="24"/>
        </w:rPr>
        <w:t>160</w:t>
      </w:r>
      <w:r w:rsidRPr="00052F0C">
        <w:rPr>
          <w:rFonts w:ascii="Calibri" w:hAnsi="Calibri" w:cs="Times New Roman"/>
          <w:noProof/>
          <w:szCs w:val="24"/>
        </w:rPr>
        <w:t>(7), 1625–1632. https://doi.org/10.1007/s00227-013-2215-7</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Shuter, B. J. (1990). Population-Level indicators of stress. </w:t>
      </w:r>
      <w:r w:rsidRPr="00052F0C">
        <w:rPr>
          <w:rFonts w:ascii="Calibri" w:hAnsi="Calibri" w:cs="Times New Roman"/>
          <w:i/>
          <w:iCs/>
          <w:noProof/>
          <w:szCs w:val="24"/>
        </w:rPr>
        <w:t>American Fisheries Society Symposium</w:t>
      </w:r>
      <w:r w:rsidRPr="00052F0C">
        <w:rPr>
          <w:rFonts w:ascii="Calibri" w:hAnsi="Calibri" w:cs="Times New Roman"/>
          <w:noProof/>
          <w:szCs w:val="24"/>
        </w:rPr>
        <w:t xml:space="preserve">, </w:t>
      </w:r>
      <w:r w:rsidRPr="00052F0C">
        <w:rPr>
          <w:rFonts w:ascii="Calibri" w:hAnsi="Calibri" w:cs="Times New Roman"/>
          <w:i/>
          <w:iCs/>
          <w:noProof/>
          <w:szCs w:val="24"/>
        </w:rPr>
        <w:t>8</w:t>
      </w:r>
      <w:r w:rsidRPr="00052F0C">
        <w:rPr>
          <w:rFonts w:ascii="Calibri" w:hAnsi="Calibri" w:cs="Times New Roman"/>
          <w:noProof/>
          <w:szCs w:val="24"/>
        </w:rPr>
        <w:t>(June), 145–166.</w:t>
      </w:r>
    </w:p>
    <w:p w:rsidR="00052F0C" w:rsidRPr="00052F0C" w:rsidRDefault="00052F0C" w:rsidP="00052F0C">
      <w:pPr>
        <w:widowControl w:val="0"/>
        <w:autoSpaceDE w:val="0"/>
        <w:autoSpaceDN w:val="0"/>
        <w:adjustRightInd w:val="0"/>
        <w:spacing w:line="240" w:lineRule="auto"/>
        <w:ind w:left="480" w:hanging="480"/>
        <w:rPr>
          <w:rFonts w:ascii="Calibri" w:hAnsi="Calibri" w:cs="Times New Roman"/>
          <w:noProof/>
          <w:szCs w:val="24"/>
        </w:rPr>
      </w:pPr>
      <w:r w:rsidRPr="00052F0C">
        <w:rPr>
          <w:rFonts w:ascii="Calibri" w:hAnsi="Calibri" w:cs="Times New Roman"/>
          <w:noProof/>
          <w:szCs w:val="24"/>
        </w:rPr>
        <w:t xml:space="preserve">Sogard, S. M. (1997). Size selective mortality in the juvenile stages of teleost fishes: a review. </w:t>
      </w:r>
      <w:r w:rsidRPr="00052F0C">
        <w:rPr>
          <w:rFonts w:ascii="Calibri" w:hAnsi="Calibri" w:cs="Times New Roman"/>
          <w:i/>
          <w:iCs/>
          <w:noProof/>
          <w:szCs w:val="24"/>
        </w:rPr>
        <w:t>Bulletin of Marine Science</w:t>
      </w:r>
      <w:r w:rsidRPr="00052F0C">
        <w:rPr>
          <w:rFonts w:ascii="Calibri" w:hAnsi="Calibri" w:cs="Times New Roman"/>
          <w:noProof/>
          <w:szCs w:val="24"/>
        </w:rPr>
        <w:t xml:space="preserve">, </w:t>
      </w:r>
      <w:r w:rsidRPr="00052F0C">
        <w:rPr>
          <w:rFonts w:ascii="Calibri" w:hAnsi="Calibri" w:cs="Times New Roman"/>
          <w:i/>
          <w:iCs/>
          <w:noProof/>
          <w:szCs w:val="24"/>
        </w:rPr>
        <w:t>60</w:t>
      </w:r>
      <w:r w:rsidRPr="00052F0C">
        <w:rPr>
          <w:rFonts w:ascii="Calibri" w:hAnsi="Calibri" w:cs="Times New Roman"/>
          <w:noProof/>
          <w:szCs w:val="24"/>
        </w:rPr>
        <w:t>(3), 1129–1157.</w:t>
      </w:r>
    </w:p>
    <w:p w:rsidR="00052F0C" w:rsidRPr="00052F0C" w:rsidRDefault="00052F0C" w:rsidP="00052F0C">
      <w:pPr>
        <w:widowControl w:val="0"/>
        <w:autoSpaceDE w:val="0"/>
        <w:autoSpaceDN w:val="0"/>
        <w:adjustRightInd w:val="0"/>
        <w:spacing w:line="240" w:lineRule="auto"/>
        <w:ind w:left="480" w:hanging="480"/>
        <w:rPr>
          <w:rFonts w:ascii="Calibri" w:hAnsi="Calibri"/>
          <w:noProof/>
        </w:rPr>
      </w:pPr>
      <w:r w:rsidRPr="00052F0C">
        <w:rPr>
          <w:rFonts w:ascii="Calibri" w:hAnsi="Calibri" w:cs="Times New Roman"/>
          <w:noProof/>
          <w:szCs w:val="24"/>
        </w:rPr>
        <w:t xml:space="preserve">Trippel, E. A. (1995). Age at maturity as a stress indicator in fisheries. </w:t>
      </w:r>
      <w:r w:rsidRPr="00052F0C">
        <w:rPr>
          <w:rFonts w:ascii="Calibri" w:hAnsi="Calibri" w:cs="Times New Roman"/>
          <w:i/>
          <w:iCs/>
          <w:noProof/>
          <w:szCs w:val="24"/>
        </w:rPr>
        <w:t>BioScience</w:t>
      </w:r>
      <w:r w:rsidRPr="00052F0C">
        <w:rPr>
          <w:rFonts w:ascii="Calibri" w:hAnsi="Calibri" w:cs="Times New Roman"/>
          <w:noProof/>
          <w:szCs w:val="24"/>
        </w:rPr>
        <w:t xml:space="preserve">, </w:t>
      </w:r>
      <w:r w:rsidRPr="00052F0C">
        <w:rPr>
          <w:rFonts w:ascii="Calibri" w:hAnsi="Calibri" w:cs="Times New Roman"/>
          <w:i/>
          <w:iCs/>
          <w:noProof/>
          <w:szCs w:val="24"/>
        </w:rPr>
        <w:t>45</w:t>
      </w:r>
      <w:r w:rsidRPr="00052F0C">
        <w:rPr>
          <w:rFonts w:ascii="Calibri" w:hAnsi="Calibri" w:cs="Times New Roman"/>
          <w:noProof/>
          <w:szCs w:val="24"/>
        </w:rPr>
        <w:t>(11), 759–771. https://doi.org/10.1525/bio.2010.60.10.17</w:t>
      </w:r>
    </w:p>
    <w:p w:rsidR="00052F0C" w:rsidRDefault="00052F0C">
      <w:pPr>
        <w:rPr>
          <w:ins w:id="58" w:author="DFO-MPO" w:date="2018-02-19T16:21:00Z"/>
        </w:rPr>
      </w:pPr>
      <w:ins w:id="59" w:author="DFO-MPO" w:date="2018-02-19T16:21:00Z">
        <w:r>
          <w:fldChar w:fldCharType="end"/>
        </w:r>
      </w:ins>
    </w:p>
    <w:p w:rsidR="00052F0C" w:rsidRDefault="00052F0C"/>
    <w:p w:rsidR="00E42360" w:rsidRDefault="00E42360" w:rsidP="00C64CAC"/>
    <w:p w:rsidR="00E42360" w:rsidRDefault="00E42360" w:rsidP="00C64CAC"/>
    <w:p w:rsidR="00E42360" w:rsidRPr="00E42360" w:rsidRDefault="00E42360" w:rsidP="00C64CAC">
      <w:pPr>
        <w:rPr>
          <w:b/>
          <w:sz w:val="28"/>
          <w:szCs w:val="28"/>
          <w:u w:val="single"/>
        </w:rPr>
      </w:pPr>
      <w:r w:rsidRPr="00E42360">
        <w:rPr>
          <w:b/>
          <w:sz w:val="28"/>
          <w:szCs w:val="28"/>
          <w:u w:val="single"/>
        </w:rPr>
        <w:t>Extra:</w:t>
      </w:r>
    </w:p>
    <w:p w:rsidR="00C64CAC" w:rsidRDefault="00C64CAC" w:rsidP="00C64CAC">
      <w:pPr>
        <w:rPr>
          <w:ins w:id="60" w:author="DFO-MPO" w:date="2018-02-13T14:32:00Z"/>
          <w:rStyle w:val="fontstyle01"/>
          <w:rFonts w:asciiTheme="minorHAnsi" w:hAnsiTheme="minorHAnsi"/>
          <w:sz w:val="28"/>
          <w:szCs w:val="28"/>
        </w:rPr>
      </w:pPr>
      <w:ins w:id="61" w:author="DFO-MPO" w:date="2018-02-13T14:32:00Z">
        <w:r>
          <w:rPr>
            <w:rStyle w:val="fontstyle01"/>
            <w:rFonts w:asciiTheme="minorHAnsi" w:hAnsiTheme="minorHAnsi"/>
            <w:sz w:val="28"/>
            <w:szCs w:val="28"/>
          </w:rPr>
          <w:t xml:space="preserve">From 1967-1968 seasonal surveys of capelin were conducted in Trinity Bay, an important capelin spawning area (Winters 1970).  These surveys revealed overwintering mature capelin near bottom in depths from 140 -200m.  They also revealed large schools of immature fish.  Although the amounts of capelin present were not quantified, </w:t>
        </w:r>
        <w:proofErr w:type="gramStart"/>
        <w:r>
          <w:rPr>
            <w:rStyle w:val="fontstyle01"/>
            <w:rFonts w:asciiTheme="minorHAnsi" w:hAnsiTheme="minorHAnsi"/>
            <w:sz w:val="28"/>
            <w:szCs w:val="28"/>
          </w:rPr>
          <w:t>Winters</w:t>
        </w:r>
        <w:proofErr w:type="gramEnd"/>
        <w:r>
          <w:rPr>
            <w:rStyle w:val="fontstyle01"/>
            <w:rFonts w:asciiTheme="minorHAnsi" w:hAnsiTheme="minorHAnsi"/>
            <w:sz w:val="28"/>
            <w:szCs w:val="28"/>
          </w:rPr>
          <w:t xml:space="preserve"> suggested that adequate numbers might be present to support a winter trawl fishery. From 2002 another series of seasonal acoustic surveys (January, June and September) were conducted. </w:t>
        </w:r>
        <w:proofErr w:type="gramStart"/>
        <w:r>
          <w:rPr>
            <w:rStyle w:val="fontstyle01"/>
            <w:rFonts w:asciiTheme="minorHAnsi" w:hAnsiTheme="minorHAnsi"/>
            <w:sz w:val="28"/>
            <w:szCs w:val="28"/>
          </w:rPr>
          <w:t>(</w:t>
        </w:r>
        <w:r w:rsidRPr="003104F7">
          <w:rPr>
            <w:rStyle w:val="fontstyle01"/>
            <w:rFonts w:asciiTheme="minorHAnsi" w:hAnsiTheme="minorHAnsi"/>
            <w:sz w:val="28"/>
            <w:szCs w:val="28"/>
            <w:highlight w:val="yellow"/>
          </w:rPr>
          <w:t>Ta</w:t>
        </w:r>
        <w:r w:rsidRPr="00F86168">
          <w:rPr>
            <w:rStyle w:val="fontstyle01"/>
            <w:rFonts w:asciiTheme="minorHAnsi" w:hAnsiTheme="minorHAnsi"/>
            <w:sz w:val="28"/>
            <w:szCs w:val="28"/>
            <w:highlight w:val="yellow"/>
          </w:rPr>
          <w:t>ble).</w:t>
        </w:r>
        <w:proofErr w:type="gramEnd"/>
        <w:r>
          <w:rPr>
            <w:rStyle w:val="fontstyle01"/>
            <w:rFonts w:asciiTheme="minorHAnsi" w:hAnsiTheme="minorHAnsi"/>
            <w:sz w:val="28"/>
            <w:szCs w:val="28"/>
          </w:rPr>
          <w:t xml:space="preserve">   Surveys were conducted from a 23 m inshore research vessel (CCGS </w:t>
        </w:r>
        <w:proofErr w:type="spellStart"/>
        <w:r>
          <w:rPr>
            <w:rStyle w:val="fontstyle01"/>
            <w:rFonts w:asciiTheme="minorHAnsi" w:hAnsiTheme="minorHAnsi"/>
            <w:sz w:val="28"/>
            <w:szCs w:val="28"/>
          </w:rPr>
          <w:t>Shamook</w:t>
        </w:r>
        <w:proofErr w:type="spellEnd"/>
        <w:r>
          <w:rPr>
            <w:rStyle w:val="fontstyle01"/>
            <w:rFonts w:asciiTheme="minorHAnsi" w:hAnsiTheme="minorHAnsi"/>
            <w:sz w:val="28"/>
            <w:szCs w:val="28"/>
          </w:rPr>
          <w:t xml:space="preserve">) using a calibrated EK500 </w:t>
        </w:r>
        <w:proofErr w:type="spellStart"/>
        <w:r>
          <w:rPr>
            <w:rStyle w:val="fontstyle01"/>
            <w:rFonts w:asciiTheme="minorHAnsi" w:hAnsiTheme="minorHAnsi"/>
            <w:sz w:val="28"/>
            <w:szCs w:val="28"/>
          </w:rPr>
          <w:t>ecohosounder</w:t>
        </w:r>
        <w:proofErr w:type="spellEnd"/>
        <w:r>
          <w:rPr>
            <w:rStyle w:val="fontstyle01"/>
            <w:rFonts w:asciiTheme="minorHAnsi" w:hAnsiTheme="minorHAnsi"/>
            <w:sz w:val="28"/>
            <w:szCs w:val="28"/>
          </w:rPr>
          <w:t xml:space="preserve"> with a towed 38 kHz transducer.  Surveys followed a fixed transect design and covered both the main portions and the four arms of Trinity Bay </w:t>
        </w:r>
        <w:r w:rsidRPr="009C06AD">
          <w:rPr>
            <w:rStyle w:val="fontstyle01"/>
            <w:rFonts w:asciiTheme="minorHAnsi" w:hAnsiTheme="minorHAnsi"/>
            <w:sz w:val="28"/>
            <w:szCs w:val="28"/>
            <w:highlight w:val="yellow"/>
          </w:rPr>
          <w:t>(Fig</w:t>
        </w:r>
        <w:r>
          <w:rPr>
            <w:rStyle w:val="fontstyle01"/>
            <w:rFonts w:asciiTheme="minorHAnsi" w:hAnsiTheme="minorHAnsi"/>
            <w:sz w:val="28"/>
            <w:szCs w:val="28"/>
            <w:highlight w:val="yellow"/>
          </w:rPr>
          <w:t xml:space="preserve"> FM-</w:t>
        </w:r>
        <w:proofErr w:type="gramStart"/>
        <w:r>
          <w:rPr>
            <w:rStyle w:val="fontstyle01"/>
            <w:rFonts w:asciiTheme="minorHAnsi" w:hAnsiTheme="minorHAnsi"/>
            <w:sz w:val="28"/>
            <w:szCs w:val="28"/>
            <w:highlight w:val="yellow"/>
          </w:rPr>
          <w:t xml:space="preserve">6 </w:t>
        </w:r>
        <w:r w:rsidRPr="009C06AD">
          <w:rPr>
            <w:rStyle w:val="fontstyle01"/>
            <w:rFonts w:asciiTheme="minorHAnsi" w:hAnsiTheme="minorHAnsi"/>
            <w:sz w:val="28"/>
            <w:szCs w:val="28"/>
            <w:highlight w:val="yellow"/>
          </w:rPr>
          <w:t>)</w:t>
        </w:r>
        <w:proofErr w:type="gramEnd"/>
        <w:r w:rsidRPr="009C06AD">
          <w:rPr>
            <w:rStyle w:val="fontstyle01"/>
            <w:rFonts w:asciiTheme="minorHAnsi" w:hAnsiTheme="minorHAnsi"/>
            <w:sz w:val="28"/>
            <w:szCs w:val="28"/>
            <w:highlight w:val="yellow"/>
          </w:rPr>
          <w:t>.</w:t>
        </w:r>
        <w:r>
          <w:rPr>
            <w:rStyle w:val="fontstyle01"/>
            <w:rFonts w:asciiTheme="minorHAnsi" w:hAnsiTheme="minorHAnsi"/>
            <w:sz w:val="28"/>
            <w:szCs w:val="28"/>
          </w:rPr>
          <w:t xml:space="preserve">  When acoustic targets were encountered, sampling was conducted using bottom and midwater trawls, targeting the portion of the water column where the acoustic signal occurred.  The lack of fishable aggregations of capelin precluded extensive sampling but samples were obtained from most aggregations </w:t>
        </w:r>
        <w:r w:rsidRPr="007B7949">
          <w:rPr>
            <w:rStyle w:val="fontstyle01"/>
            <w:rFonts w:asciiTheme="minorHAnsi" w:hAnsiTheme="minorHAnsi"/>
            <w:sz w:val="28"/>
            <w:szCs w:val="28"/>
            <w:highlight w:val="yellow"/>
          </w:rPr>
          <w:t>(</w:t>
        </w:r>
        <w:proofErr w:type="gramStart"/>
        <w:r w:rsidRPr="007B7949">
          <w:rPr>
            <w:rStyle w:val="fontstyle01"/>
            <w:rFonts w:asciiTheme="minorHAnsi" w:hAnsiTheme="minorHAnsi"/>
            <w:sz w:val="28"/>
            <w:szCs w:val="28"/>
            <w:highlight w:val="yellow"/>
          </w:rPr>
          <w:t>Table )</w:t>
        </w:r>
        <w:proofErr w:type="gramEnd"/>
        <w:r w:rsidRPr="007B7949">
          <w:rPr>
            <w:rStyle w:val="fontstyle01"/>
            <w:rFonts w:asciiTheme="minorHAnsi" w:hAnsiTheme="minorHAnsi"/>
            <w:sz w:val="28"/>
            <w:szCs w:val="28"/>
            <w:highlight w:val="yellow"/>
          </w:rPr>
          <w:t>.</w:t>
        </w:r>
        <w:r>
          <w:rPr>
            <w:rStyle w:val="fontstyle01"/>
            <w:rFonts w:asciiTheme="minorHAnsi" w:hAnsiTheme="minorHAnsi"/>
            <w:sz w:val="28"/>
            <w:szCs w:val="28"/>
          </w:rPr>
          <w:t xml:space="preserve"> Length, sex and maturity stage were recorded for all fish sampled and ages determined for two fish per sex per 0.5 cm interval.</w:t>
        </w:r>
        <w:r w:rsidDel="00931527">
          <w:rPr>
            <w:rStyle w:val="fontstyle01"/>
            <w:rFonts w:asciiTheme="minorHAnsi" w:hAnsiTheme="minorHAnsi"/>
            <w:sz w:val="28"/>
            <w:szCs w:val="28"/>
          </w:rPr>
          <w:t xml:space="preserve"> </w:t>
        </w:r>
        <w:r>
          <w:rPr>
            <w:rStyle w:val="fontstyle01"/>
            <w:rFonts w:asciiTheme="minorHAnsi" w:hAnsiTheme="minorHAnsi"/>
            <w:sz w:val="28"/>
            <w:szCs w:val="28"/>
          </w:rPr>
          <w:t xml:space="preserve">Despite the paucity of samples, there was considerable seasonal consistency in annual trends in composition.  A mix of immature (age 1) and maturing fish (ages 2 and 3) were present in the bay from January – September.  By October nearly all maturing and post-spawning capelin had left the bay.  Over 50% of the overwintering fish present in January were the previous </w:t>
        </w:r>
        <w:proofErr w:type="spellStart"/>
        <w:r>
          <w:rPr>
            <w:rStyle w:val="fontstyle01"/>
            <w:rFonts w:asciiTheme="minorHAnsi" w:hAnsiTheme="minorHAnsi"/>
            <w:sz w:val="28"/>
            <w:szCs w:val="28"/>
          </w:rPr>
          <w:t>years</w:t>
        </w:r>
        <w:proofErr w:type="spellEnd"/>
        <w:r>
          <w:rPr>
            <w:rStyle w:val="fontstyle01"/>
            <w:rFonts w:asciiTheme="minorHAnsi" w:hAnsiTheme="minorHAnsi"/>
            <w:sz w:val="28"/>
            <w:szCs w:val="28"/>
          </w:rPr>
          <w:t xml:space="preserve"> hatch (now age 1), with equal parts two- and three-year-olds maturing for the first time </w:t>
        </w:r>
        <w:r w:rsidRPr="005D450A">
          <w:rPr>
            <w:rStyle w:val="fontstyle01"/>
            <w:rFonts w:asciiTheme="minorHAnsi" w:hAnsiTheme="minorHAnsi"/>
            <w:sz w:val="28"/>
            <w:szCs w:val="28"/>
            <w:highlight w:val="yellow"/>
          </w:rPr>
          <w:t>(Fig</w:t>
        </w:r>
        <w:r>
          <w:rPr>
            <w:rStyle w:val="fontstyle01"/>
            <w:rFonts w:asciiTheme="minorHAnsi" w:hAnsiTheme="minorHAnsi"/>
            <w:sz w:val="28"/>
            <w:szCs w:val="28"/>
            <w:highlight w:val="yellow"/>
          </w:rPr>
          <w:t xml:space="preserve"> FM-7</w:t>
        </w:r>
        <w:r w:rsidRPr="005D450A">
          <w:rPr>
            <w:rStyle w:val="fontstyle01"/>
            <w:rFonts w:asciiTheme="minorHAnsi" w:hAnsiTheme="minorHAnsi"/>
            <w:sz w:val="28"/>
            <w:szCs w:val="28"/>
            <w:highlight w:val="yellow"/>
          </w:rPr>
          <w:t>).</w:t>
        </w:r>
        <w:r>
          <w:rPr>
            <w:rStyle w:val="fontstyle01"/>
            <w:rFonts w:asciiTheme="minorHAnsi" w:hAnsiTheme="minorHAnsi"/>
            <w:sz w:val="28"/>
            <w:szCs w:val="28"/>
          </w:rPr>
          <w:t xml:space="preserve">  The relative contribution of older maturing fish increased through the spring with peak abundances observed in June as maturing fish migrated into the Bay (</w:t>
        </w:r>
        <w:r w:rsidRPr="00DF0BDE">
          <w:rPr>
            <w:rStyle w:val="fontstyle01"/>
            <w:rFonts w:asciiTheme="minorHAnsi" w:hAnsiTheme="minorHAnsi"/>
            <w:sz w:val="28"/>
            <w:szCs w:val="28"/>
            <w:highlight w:val="yellow"/>
          </w:rPr>
          <w:t>Fig FM-8</w:t>
        </w:r>
        <w:r>
          <w:rPr>
            <w:rStyle w:val="fontstyle01"/>
            <w:rFonts w:asciiTheme="minorHAnsi" w:hAnsiTheme="minorHAnsi"/>
            <w:sz w:val="28"/>
            <w:szCs w:val="28"/>
          </w:rPr>
          <w:t xml:space="preserve">).   By October, age-1 fish again dominated the catch as the older spent fish retreated from the bay.  Spatial patterns in age composition were similar to those patterns reported by Winters with older larger capelin overwintering in the main </w:t>
        </w:r>
        <w:r>
          <w:rPr>
            <w:rStyle w:val="fontstyle01"/>
            <w:rFonts w:asciiTheme="minorHAnsi" w:hAnsiTheme="minorHAnsi"/>
            <w:sz w:val="28"/>
            <w:szCs w:val="28"/>
          </w:rPr>
          <w:lastRenderedPageBreak/>
          <w:t>portion of the bay while juvenile capelin were more prevalent in the inner arms (</w:t>
        </w:r>
        <w:r w:rsidRPr="00DF0BDE">
          <w:rPr>
            <w:rStyle w:val="fontstyle01"/>
            <w:rFonts w:asciiTheme="minorHAnsi" w:hAnsiTheme="minorHAnsi"/>
            <w:sz w:val="28"/>
            <w:szCs w:val="28"/>
            <w:highlight w:val="yellow"/>
          </w:rPr>
          <w:t>Do we want maps?).</w:t>
        </w:r>
        <w:r>
          <w:rPr>
            <w:rStyle w:val="fontstyle01"/>
            <w:rFonts w:asciiTheme="minorHAnsi" w:hAnsiTheme="minorHAnsi"/>
            <w:sz w:val="28"/>
            <w:szCs w:val="28"/>
          </w:rPr>
          <w:t xml:space="preserve">  In all months except June capelin were aggregated along the sides of the trench around 200 m depth, whereas in June they present in the arms and in shallower water closer to shore at the bottom of the bay.  </w:t>
        </w:r>
      </w:ins>
    </w:p>
    <w:p w:rsidR="00C64CAC" w:rsidRDefault="00C64CAC" w:rsidP="00C64CAC">
      <w:pPr>
        <w:rPr>
          <w:ins w:id="62" w:author="DFO-MPO" w:date="2018-02-13T14:32:00Z"/>
          <w:rStyle w:val="fontstyle01"/>
          <w:rFonts w:asciiTheme="minorHAnsi" w:hAnsiTheme="minorHAnsi"/>
          <w:sz w:val="28"/>
          <w:szCs w:val="28"/>
        </w:rPr>
      </w:pPr>
      <w:ins w:id="63" w:author="DFO-MPO" w:date="2018-02-13T14:32:00Z">
        <w:r>
          <w:rPr>
            <w:rStyle w:val="fontstyle01"/>
            <w:rFonts w:asciiTheme="minorHAnsi" w:hAnsiTheme="minorHAnsi"/>
            <w:sz w:val="28"/>
            <w:szCs w:val="28"/>
          </w:rPr>
          <w:t xml:space="preserve">In addition to the small vessel survey of Trinity Bay, it was also added to the annual 3L spring offshore survey starting in 1999 and has been covered as part of this annual survey in all subsequent years except 2014 and </w:t>
        </w:r>
        <w:proofErr w:type="gramStart"/>
        <w:r>
          <w:rPr>
            <w:rStyle w:val="fontstyle01"/>
            <w:rFonts w:asciiTheme="minorHAnsi" w:hAnsiTheme="minorHAnsi"/>
            <w:sz w:val="28"/>
            <w:szCs w:val="28"/>
          </w:rPr>
          <w:t>2015  (</w:t>
        </w:r>
        <w:proofErr w:type="gramEnd"/>
        <w:r>
          <w:rPr>
            <w:rStyle w:val="fontstyle01"/>
            <w:rFonts w:asciiTheme="minorHAnsi" w:hAnsiTheme="minorHAnsi"/>
            <w:sz w:val="28"/>
            <w:szCs w:val="28"/>
          </w:rPr>
          <w:t xml:space="preserve">Mowbray 2014).  The biomass of capelin in Trinity Bay in May was not significantly correlated with that in the offshore, although the relative contribution in the Bay increased markedly in years of very low offshore abundance such as 2010 ( </w:t>
        </w:r>
        <w:r w:rsidRPr="00B50898">
          <w:rPr>
            <w:rStyle w:val="fontstyle01"/>
            <w:rFonts w:asciiTheme="minorHAnsi" w:hAnsiTheme="minorHAnsi"/>
            <w:sz w:val="28"/>
            <w:szCs w:val="28"/>
            <w:highlight w:val="yellow"/>
          </w:rPr>
          <w:t xml:space="preserve">Fig </w:t>
        </w:r>
        <w:r>
          <w:rPr>
            <w:rStyle w:val="fontstyle01"/>
            <w:rFonts w:asciiTheme="minorHAnsi" w:hAnsiTheme="minorHAnsi"/>
            <w:sz w:val="28"/>
            <w:szCs w:val="28"/>
            <w:highlight w:val="yellow"/>
          </w:rPr>
          <w:t>FM-</w:t>
        </w:r>
        <w:r>
          <w:rPr>
            <w:rStyle w:val="fontstyle01"/>
            <w:rFonts w:asciiTheme="minorHAnsi" w:hAnsiTheme="minorHAnsi"/>
            <w:sz w:val="28"/>
            <w:szCs w:val="28"/>
          </w:rPr>
          <w:t xml:space="preserve">9). </w:t>
        </w:r>
      </w:ins>
    </w:p>
    <w:p w:rsidR="00C64CAC" w:rsidRDefault="00C64CAC" w:rsidP="00C64CAC">
      <w:pPr>
        <w:rPr>
          <w:ins w:id="64" w:author="DFO-MPO" w:date="2018-02-13T14:32:00Z"/>
          <w:rStyle w:val="fontstyle01"/>
          <w:rFonts w:asciiTheme="minorHAnsi" w:hAnsiTheme="minorHAnsi"/>
          <w:sz w:val="28"/>
          <w:szCs w:val="28"/>
        </w:rPr>
      </w:pPr>
      <w:ins w:id="65" w:author="DFO-MPO" w:date="2018-02-13T14:32:00Z">
        <w:r>
          <w:rPr>
            <w:rStyle w:val="fontstyle01"/>
            <w:rFonts w:asciiTheme="minorHAnsi" w:hAnsiTheme="minorHAnsi"/>
            <w:sz w:val="28"/>
            <w:szCs w:val="28"/>
          </w:rPr>
          <w:t>In addition to occupations of Trinity Bay</w:t>
        </w:r>
        <w:proofErr w:type="gramStart"/>
        <w:r>
          <w:rPr>
            <w:rStyle w:val="fontstyle01"/>
            <w:rFonts w:asciiTheme="minorHAnsi" w:hAnsiTheme="minorHAnsi"/>
            <w:sz w:val="28"/>
            <w:szCs w:val="28"/>
          </w:rPr>
          <w:t>,  Conception</w:t>
        </w:r>
        <w:proofErr w:type="gramEnd"/>
        <w:r>
          <w:rPr>
            <w:rStyle w:val="fontstyle01"/>
            <w:rFonts w:asciiTheme="minorHAnsi" w:hAnsiTheme="minorHAnsi"/>
            <w:sz w:val="28"/>
            <w:szCs w:val="28"/>
          </w:rPr>
          <w:t xml:space="preserve"> Bay (XXXX), Notre Dame Bay (1999) and </w:t>
        </w:r>
        <w:proofErr w:type="spellStart"/>
        <w:r>
          <w:rPr>
            <w:rStyle w:val="fontstyle01"/>
            <w:rFonts w:asciiTheme="minorHAnsi" w:hAnsiTheme="minorHAnsi"/>
            <w:sz w:val="28"/>
            <w:szCs w:val="28"/>
          </w:rPr>
          <w:t>Bonavista</w:t>
        </w:r>
        <w:proofErr w:type="spellEnd"/>
        <w:r>
          <w:rPr>
            <w:rStyle w:val="fontstyle01"/>
            <w:rFonts w:asciiTheme="minorHAnsi" w:hAnsiTheme="minorHAnsi"/>
            <w:sz w:val="28"/>
            <w:szCs w:val="28"/>
          </w:rPr>
          <w:t xml:space="preserve"> Bay (XXXX) have also been surveyed opportunistically during the offshore survey when time permitted.  Although these occupations were not appropriate for the production of a biomass estimate, a variety of habitats within each Bay were investigated and no large densities of capelin observed.  </w:t>
        </w:r>
      </w:ins>
    </w:p>
    <w:p w:rsidR="00A15C24" w:rsidRDefault="00A15C24" w:rsidP="00A15C24">
      <w:pPr>
        <w:rPr>
          <w:ins w:id="66" w:author="DFO-MPO" w:date="2018-02-19T16:45:00Z"/>
        </w:rPr>
      </w:pPr>
      <w:del w:id="67" w:author="DFO-MPO" w:date="2018-02-13T14:32:00Z">
        <w:r w:rsidDel="00C64CAC">
          <w:br w:type="page"/>
        </w:r>
      </w:del>
    </w:p>
    <w:p w:rsidR="00262523" w:rsidRPr="00B95338" w:rsidRDefault="00262523" w:rsidP="00262523">
      <w:pPr>
        <w:rPr>
          <w:ins w:id="68" w:author="DFO-MPO" w:date="2018-02-19T16:46:00Z"/>
        </w:rPr>
      </w:pPr>
      <w:proofErr w:type="gramStart"/>
      <w:ins w:id="69" w:author="DFO-MPO" w:date="2018-02-19T16:46:00Z">
        <w:r>
          <w:lastRenderedPageBreak/>
          <w:t>Table ?</w:t>
        </w:r>
        <w:proofErr w:type="gramEnd"/>
        <w:r>
          <w:t xml:space="preserve">  Density of capelin (g/m</w:t>
        </w:r>
        <w:r w:rsidRPr="00B95338">
          <w:rPr>
            <w:vertAlign w:val="superscript"/>
          </w:rPr>
          <w:t>2</w:t>
        </w:r>
        <w:r>
          <w:t>) observed during seasonal survey of Trinity Bay in Jan, June, Sept and Oct.  Densities of capelin in May are those observed during the SOAS (ns=not surveyed).</w:t>
        </w:r>
      </w:ins>
    </w:p>
    <w:tbl>
      <w:tblPr>
        <w:tblW w:w="9004" w:type="dxa"/>
        <w:tblInd w:w="108" w:type="dxa"/>
        <w:tblLook w:val="04A0" w:firstRow="1" w:lastRow="0" w:firstColumn="1" w:lastColumn="0" w:noHBand="0" w:noVBand="1"/>
      </w:tblPr>
      <w:tblGrid>
        <w:gridCol w:w="956"/>
        <w:gridCol w:w="1036"/>
        <w:gridCol w:w="1156"/>
        <w:gridCol w:w="976"/>
        <w:gridCol w:w="976"/>
        <w:gridCol w:w="976"/>
        <w:gridCol w:w="976"/>
        <w:gridCol w:w="976"/>
        <w:gridCol w:w="976"/>
      </w:tblGrid>
      <w:tr w:rsidR="00262523" w:rsidRPr="00B95338" w:rsidTr="00466734">
        <w:trPr>
          <w:trHeight w:val="255"/>
          <w:ins w:id="70"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71" w:author="DFO-MPO" w:date="2018-02-19T16:46:00Z"/>
                <w:rFonts w:ascii="Arial" w:eastAsia="Times New Roman" w:hAnsi="Arial" w:cs="Arial"/>
                <w:b/>
                <w:bCs/>
                <w:sz w:val="20"/>
                <w:szCs w:val="20"/>
                <w:lang w:eastAsia="en-CA"/>
              </w:rPr>
            </w:pPr>
            <w:ins w:id="72" w:author="DFO-MPO" w:date="2018-02-19T16:46:00Z">
              <w:r w:rsidRPr="00B95338">
                <w:rPr>
                  <w:rFonts w:ascii="Arial" w:eastAsia="Times New Roman" w:hAnsi="Arial" w:cs="Arial"/>
                  <w:b/>
                  <w:bCs/>
                  <w:sz w:val="20"/>
                  <w:szCs w:val="20"/>
                  <w:lang w:eastAsia="en-CA"/>
                </w:rPr>
                <w:t>Year</w:t>
              </w:r>
            </w:ins>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73" w:author="DFO-MPO" w:date="2018-02-19T16:46:00Z"/>
                <w:rFonts w:ascii="Arial" w:eastAsia="Times New Roman" w:hAnsi="Arial" w:cs="Arial"/>
                <w:b/>
                <w:bCs/>
                <w:sz w:val="20"/>
                <w:szCs w:val="20"/>
                <w:lang w:eastAsia="en-CA"/>
              </w:rPr>
            </w:pPr>
            <w:ins w:id="74" w:author="DFO-MPO" w:date="2018-02-19T16:46:00Z">
              <w:r w:rsidRPr="00B95338">
                <w:rPr>
                  <w:rFonts w:ascii="Arial" w:eastAsia="Times New Roman" w:hAnsi="Arial" w:cs="Arial"/>
                  <w:b/>
                  <w:bCs/>
                  <w:sz w:val="20"/>
                  <w:szCs w:val="20"/>
                  <w:lang w:eastAsia="en-CA"/>
                </w:rPr>
                <w:t>Month</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75" w:author="DFO-MPO" w:date="2018-02-19T16:46:00Z"/>
                <w:rFonts w:ascii="Arial" w:eastAsia="Times New Roman" w:hAnsi="Arial" w:cs="Arial"/>
                <w:b/>
                <w:bCs/>
                <w:sz w:val="20"/>
                <w:szCs w:val="20"/>
                <w:lang w:eastAsia="en-CA"/>
              </w:rPr>
            </w:pPr>
            <w:ins w:id="76" w:author="DFO-MPO" w:date="2018-02-19T16:46:00Z">
              <w:r w:rsidRPr="00B95338">
                <w:rPr>
                  <w:rFonts w:ascii="Arial" w:eastAsia="Times New Roman" w:hAnsi="Arial" w:cs="Arial"/>
                  <w:b/>
                  <w:bCs/>
                  <w:sz w:val="20"/>
                  <w:szCs w:val="20"/>
                  <w:lang w:eastAsia="en-CA"/>
                </w:rPr>
                <w:t>BA</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77" w:author="DFO-MPO" w:date="2018-02-19T16:46:00Z"/>
                <w:rFonts w:ascii="Arial" w:eastAsia="Times New Roman" w:hAnsi="Arial" w:cs="Arial"/>
                <w:b/>
                <w:bCs/>
                <w:sz w:val="20"/>
                <w:szCs w:val="20"/>
                <w:lang w:eastAsia="en-CA"/>
              </w:rPr>
            </w:pPr>
            <w:ins w:id="78" w:author="DFO-MPO" w:date="2018-02-19T16:46:00Z">
              <w:r w:rsidRPr="00B95338">
                <w:rPr>
                  <w:rFonts w:ascii="Arial" w:eastAsia="Times New Roman" w:hAnsi="Arial" w:cs="Arial"/>
                  <w:b/>
                  <w:bCs/>
                  <w:sz w:val="20"/>
                  <w:szCs w:val="20"/>
                  <w:lang w:eastAsia="en-CA"/>
                </w:rPr>
                <w:t>BB</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79" w:author="DFO-MPO" w:date="2018-02-19T16:46:00Z"/>
                <w:rFonts w:ascii="Arial" w:eastAsia="Times New Roman" w:hAnsi="Arial" w:cs="Arial"/>
                <w:b/>
                <w:bCs/>
                <w:sz w:val="20"/>
                <w:szCs w:val="20"/>
                <w:lang w:eastAsia="en-CA"/>
              </w:rPr>
            </w:pPr>
            <w:ins w:id="80" w:author="DFO-MPO" w:date="2018-02-19T16:46:00Z">
              <w:r w:rsidRPr="00B95338">
                <w:rPr>
                  <w:rFonts w:ascii="Arial" w:eastAsia="Times New Roman" w:hAnsi="Arial" w:cs="Arial"/>
                  <w:b/>
                  <w:bCs/>
                  <w:sz w:val="20"/>
                  <w:szCs w:val="20"/>
                  <w:lang w:eastAsia="en-CA"/>
                </w:rPr>
                <w:t>LC</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81" w:author="DFO-MPO" w:date="2018-02-19T16:46:00Z"/>
                <w:rFonts w:ascii="Arial" w:eastAsia="Times New Roman" w:hAnsi="Arial" w:cs="Arial"/>
                <w:b/>
                <w:bCs/>
                <w:sz w:val="20"/>
                <w:szCs w:val="20"/>
                <w:lang w:eastAsia="en-CA"/>
              </w:rPr>
            </w:pPr>
            <w:ins w:id="82" w:author="DFO-MPO" w:date="2018-02-19T16:46:00Z">
              <w:r w:rsidRPr="00B95338">
                <w:rPr>
                  <w:rFonts w:ascii="Arial" w:eastAsia="Times New Roman" w:hAnsi="Arial" w:cs="Arial"/>
                  <w:b/>
                  <w:bCs/>
                  <w:sz w:val="20"/>
                  <w:szCs w:val="20"/>
                  <w:lang w:eastAsia="en-CA"/>
                </w:rPr>
                <w:t>NW</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83" w:author="DFO-MPO" w:date="2018-02-19T16:46:00Z"/>
                <w:rFonts w:ascii="Arial" w:eastAsia="Times New Roman" w:hAnsi="Arial" w:cs="Arial"/>
                <w:b/>
                <w:bCs/>
                <w:sz w:val="20"/>
                <w:szCs w:val="20"/>
                <w:lang w:eastAsia="en-CA"/>
              </w:rPr>
            </w:pPr>
            <w:ins w:id="84" w:author="DFO-MPO" w:date="2018-02-19T16:46:00Z">
              <w:r w:rsidRPr="00B95338">
                <w:rPr>
                  <w:rFonts w:ascii="Arial" w:eastAsia="Times New Roman" w:hAnsi="Arial" w:cs="Arial"/>
                  <w:b/>
                  <w:bCs/>
                  <w:sz w:val="20"/>
                  <w:szCs w:val="20"/>
                  <w:lang w:eastAsia="en-CA"/>
                </w:rPr>
                <w:t>SS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85" w:author="DFO-MPO" w:date="2018-02-19T16:46:00Z"/>
                <w:rFonts w:ascii="Arial" w:eastAsia="Times New Roman" w:hAnsi="Arial" w:cs="Arial"/>
                <w:b/>
                <w:bCs/>
                <w:sz w:val="20"/>
                <w:szCs w:val="20"/>
                <w:lang w:eastAsia="en-CA"/>
              </w:rPr>
            </w:pPr>
            <w:ins w:id="86" w:author="DFO-MPO" w:date="2018-02-19T16:46:00Z">
              <w:r w:rsidRPr="00B95338">
                <w:rPr>
                  <w:rFonts w:ascii="Arial" w:eastAsia="Times New Roman" w:hAnsi="Arial" w:cs="Arial"/>
                  <w:b/>
                  <w:bCs/>
                  <w:sz w:val="20"/>
                  <w:szCs w:val="20"/>
                  <w:lang w:eastAsia="en-CA"/>
                </w:rPr>
                <w:t>SW</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87" w:author="DFO-MPO" w:date="2018-02-19T16:46:00Z"/>
                <w:rFonts w:ascii="Arial" w:eastAsia="Times New Roman" w:hAnsi="Arial" w:cs="Arial"/>
                <w:b/>
                <w:bCs/>
                <w:sz w:val="20"/>
                <w:szCs w:val="20"/>
                <w:lang w:eastAsia="en-CA"/>
              </w:rPr>
            </w:pPr>
            <w:ins w:id="88" w:author="DFO-MPO" w:date="2018-02-19T16:46:00Z">
              <w:r w:rsidRPr="00B95338">
                <w:rPr>
                  <w:rFonts w:ascii="Arial" w:eastAsia="Times New Roman" w:hAnsi="Arial" w:cs="Arial"/>
                  <w:b/>
                  <w:bCs/>
                  <w:sz w:val="20"/>
                  <w:szCs w:val="20"/>
                  <w:lang w:eastAsia="en-CA"/>
                </w:rPr>
                <w:t>Main Bay</w:t>
              </w:r>
            </w:ins>
          </w:p>
        </w:tc>
      </w:tr>
      <w:tr w:rsidR="00262523" w:rsidRPr="00B95338" w:rsidTr="00466734">
        <w:trPr>
          <w:trHeight w:val="255"/>
          <w:ins w:id="89"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right"/>
              <w:rPr>
                <w:ins w:id="90" w:author="DFO-MPO" w:date="2018-02-19T16:46:00Z"/>
                <w:rFonts w:ascii="Arial" w:eastAsia="Times New Roman" w:hAnsi="Arial" w:cs="Arial"/>
                <w:b/>
                <w:bCs/>
                <w:sz w:val="20"/>
                <w:szCs w:val="20"/>
                <w:lang w:eastAsia="en-CA"/>
              </w:rPr>
            </w:pPr>
            <w:ins w:id="91" w:author="DFO-MPO" w:date="2018-02-19T16:46:00Z">
              <w:r w:rsidRPr="00B95338">
                <w:rPr>
                  <w:rFonts w:ascii="Arial" w:eastAsia="Times New Roman" w:hAnsi="Arial" w:cs="Arial"/>
                  <w:b/>
                  <w:bCs/>
                  <w:sz w:val="20"/>
                  <w:szCs w:val="20"/>
                  <w:lang w:eastAsia="en-CA"/>
                </w:rPr>
                <w:t>2003</w:t>
              </w:r>
            </w:ins>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92" w:author="DFO-MPO" w:date="2018-02-19T16:46:00Z"/>
                <w:rFonts w:ascii="Arial" w:eastAsia="Times New Roman" w:hAnsi="Arial" w:cs="Arial"/>
                <w:b/>
                <w:bCs/>
                <w:sz w:val="20"/>
                <w:szCs w:val="20"/>
                <w:lang w:eastAsia="en-CA"/>
              </w:rPr>
            </w:pPr>
            <w:ins w:id="93" w:author="DFO-MPO" w:date="2018-02-19T16:46:00Z">
              <w:r w:rsidRPr="00B95338">
                <w:rPr>
                  <w:rFonts w:ascii="Arial" w:eastAsia="Times New Roman" w:hAnsi="Arial" w:cs="Arial"/>
                  <w:b/>
                  <w:bCs/>
                  <w:sz w:val="20"/>
                  <w:szCs w:val="20"/>
                  <w:lang w:eastAsia="en-CA"/>
                </w:rPr>
                <w:t>May</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94" w:author="DFO-MPO" w:date="2018-02-19T16:46:00Z"/>
                <w:rFonts w:ascii="Arial" w:eastAsia="Times New Roman" w:hAnsi="Arial" w:cs="Arial"/>
                <w:sz w:val="20"/>
                <w:szCs w:val="20"/>
                <w:lang w:eastAsia="en-CA"/>
              </w:rPr>
            </w:pPr>
            <w:ins w:id="95"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96" w:author="DFO-MPO" w:date="2018-02-19T16:46:00Z"/>
                <w:rFonts w:ascii="Arial" w:eastAsia="Times New Roman" w:hAnsi="Arial" w:cs="Arial"/>
                <w:sz w:val="20"/>
                <w:szCs w:val="20"/>
                <w:lang w:eastAsia="en-CA"/>
              </w:rPr>
            </w:pPr>
            <w:ins w:id="97" w:author="DFO-MPO" w:date="2018-02-19T16:46:00Z">
              <w:r w:rsidRPr="00B95338">
                <w:rPr>
                  <w:rFonts w:ascii="Arial" w:eastAsia="Times New Roman" w:hAnsi="Arial" w:cs="Arial"/>
                  <w:sz w:val="20"/>
                  <w:szCs w:val="20"/>
                  <w:lang w:eastAsia="en-CA"/>
                </w:rPr>
                <w:t>n</w:t>
              </w:r>
              <w:r>
                <w:rPr>
                  <w:rFonts w:ascii="Arial" w:eastAsia="Times New Roman" w:hAnsi="Arial" w:cs="Arial"/>
                  <w:sz w:val="20"/>
                  <w:szCs w:val="20"/>
                  <w:lang w:eastAsia="en-CA"/>
                </w:rPr>
                <w:t>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98" w:author="DFO-MPO" w:date="2018-02-19T16:46:00Z"/>
                <w:rFonts w:ascii="Arial" w:eastAsia="Times New Roman" w:hAnsi="Arial" w:cs="Arial"/>
                <w:sz w:val="20"/>
                <w:szCs w:val="20"/>
                <w:lang w:eastAsia="en-CA"/>
              </w:rPr>
            </w:pPr>
            <w:ins w:id="99" w:author="DFO-MPO" w:date="2018-02-19T16:46:00Z">
              <w:r w:rsidRPr="00B95338">
                <w:rPr>
                  <w:rFonts w:ascii="Arial" w:eastAsia="Times New Roman" w:hAnsi="Arial" w:cs="Arial"/>
                  <w:sz w:val="20"/>
                  <w:szCs w:val="20"/>
                  <w:lang w:eastAsia="en-CA"/>
                </w:rPr>
                <w:t>n</w:t>
              </w:r>
              <w:r>
                <w:rPr>
                  <w:rFonts w:ascii="Arial" w:eastAsia="Times New Roman" w:hAnsi="Arial" w:cs="Arial"/>
                  <w:sz w:val="20"/>
                  <w:szCs w:val="20"/>
                  <w:lang w:eastAsia="en-CA"/>
                </w:rPr>
                <w:t>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00" w:author="DFO-MPO" w:date="2018-02-19T16:46:00Z"/>
                <w:rFonts w:ascii="Arial" w:eastAsia="Times New Roman" w:hAnsi="Arial" w:cs="Arial"/>
                <w:sz w:val="20"/>
                <w:szCs w:val="20"/>
                <w:lang w:eastAsia="en-CA"/>
              </w:rPr>
            </w:pPr>
            <w:ins w:id="101" w:author="DFO-MPO" w:date="2018-02-19T16:46:00Z">
              <w:r w:rsidRPr="00B95338">
                <w:rPr>
                  <w:rFonts w:ascii="Arial" w:eastAsia="Times New Roman" w:hAnsi="Arial" w:cs="Arial"/>
                  <w:sz w:val="20"/>
                  <w:szCs w:val="20"/>
                  <w:lang w:eastAsia="en-CA"/>
                </w:rPr>
                <w:t>n</w:t>
              </w:r>
              <w:r>
                <w:rPr>
                  <w:rFonts w:ascii="Arial" w:eastAsia="Times New Roman" w:hAnsi="Arial" w:cs="Arial"/>
                  <w:sz w:val="20"/>
                  <w:szCs w:val="20"/>
                  <w:lang w:eastAsia="en-CA"/>
                </w:rPr>
                <w:t>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02" w:author="DFO-MPO" w:date="2018-02-19T16:46:00Z"/>
                <w:rFonts w:ascii="Arial" w:eastAsia="Times New Roman" w:hAnsi="Arial" w:cs="Arial"/>
                <w:sz w:val="20"/>
                <w:szCs w:val="20"/>
                <w:lang w:eastAsia="en-CA"/>
              </w:rPr>
            </w:pPr>
            <w:ins w:id="103" w:author="DFO-MPO" w:date="2018-02-19T16:46:00Z">
              <w:r w:rsidRPr="00B95338">
                <w:rPr>
                  <w:rFonts w:ascii="Arial" w:eastAsia="Times New Roman" w:hAnsi="Arial" w:cs="Arial"/>
                  <w:sz w:val="20"/>
                  <w:szCs w:val="20"/>
                  <w:lang w:eastAsia="en-CA"/>
                </w:rPr>
                <w:t>n</w:t>
              </w:r>
              <w:r>
                <w:rPr>
                  <w:rFonts w:ascii="Arial" w:eastAsia="Times New Roman" w:hAnsi="Arial" w:cs="Arial"/>
                  <w:sz w:val="20"/>
                  <w:szCs w:val="20"/>
                  <w:lang w:eastAsia="en-CA"/>
                </w:rPr>
                <w:t>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04" w:author="DFO-MPO" w:date="2018-02-19T16:46:00Z"/>
                <w:rFonts w:ascii="Arial" w:eastAsia="Times New Roman" w:hAnsi="Arial" w:cs="Arial"/>
                <w:sz w:val="20"/>
                <w:szCs w:val="20"/>
                <w:lang w:eastAsia="en-CA"/>
              </w:rPr>
            </w:pPr>
            <w:ins w:id="105"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06" w:author="DFO-MPO" w:date="2018-02-19T16:46:00Z"/>
                <w:rFonts w:ascii="Arial" w:eastAsia="Times New Roman" w:hAnsi="Arial" w:cs="Arial"/>
                <w:sz w:val="20"/>
                <w:szCs w:val="20"/>
                <w:lang w:eastAsia="en-CA"/>
              </w:rPr>
            </w:pPr>
            <w:ins w:id="107" w:author="DFO-MPO" w:date="2018-02-19T16:46:00Z">
              <w:r w:rsidRPr="00B95338">
                <w:rPr>
                  <w:rFonts w:ascii="Arial" w:eastAsia="Times New Roman" w:hAnsi="Arial" w:cs="Arial"/>
                  <w:sz w:val="20"/>
                  <w:szCs w:val="20"/>
                  <w:lang w:eastAsia="en-CA"/>
                </w:rPr>
                <w:t>0.68</w:t>
              </w:r>
            </w:ins>
          </w:p>
        </w:tc>
      </w:tr>
      <w:tr w:rsidR="00262523" w:rsidRPr="00B95338" w:rsidTr="00466734">
        <w:trPr>
          <w:trHeight w:val="315"/>
          <w:ins w:id="108"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109"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110" w:author="DFO-MPO" w:date="2018-02-19T16:46:00Z"/>
                <w:rFonts w:ascii="Arial" w:eastAsia="Times New Roman" w:hAnsi="Arial" w:cs="Arial"/>
                <w:b/>
                <w:bCs/>
                <w:sz w:val="20"/>
                <w:szCs w:val="20"/>
                <w:lang w:eastAsia="en-CA"/>
              </w:rPr>
            </w:pPr>
            <w:ins w:id="111" w:author="DFO-MPO" w:date="2018-02-19T16:46:00Z">
              <w:r w:rsidRPr="00B95338">
                <w:rPr>
                  <w:rFonts w:ascii="Arial" w:eastAsia="Times New Roman" w:hAnsi="Arial" w:cs="Arial"/>
                  <w:b/>
                  <w:bCs/>
                  <w:sz w:val="20"/>
                  <w:szCs w:val="20"/>
                  <w:lang w:eastAsia="en-CA"/>
                </w:rPr>
                <w:t>Sep</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12" w:author="DFO-MPO" w:date="2018-02-19T16:46:00Z"/>
                <w:rFonts w:ascii="Arial" w:eastAsia="Times New Roman" w:hAnsi="Arial" w:cs="Arial"/>
                <w:sz w:val="20"/>
                <w:szCs w:val="20"/>
                <w:lang w:eastAsia="en-CA"/>
              </w:rPr>
            </w:pPr>
            <w:ins w:id="113" w:author="DFO-MPO" w:date="2018-02-19T16:46:00Z">
              <w:r w:rsidRPr="00B95338">
                <w:rPr>
                  <w:rFonts w:ascii="Arial" w:eastAsia="Times New Roman" w:hAnsi="Arial" w:cs="Arial"/>
                  <w:sz w:val="20"/>
                  <w:szCs w:val="20"/>
                  <w:lang w:eastAsia="en-CA"/>
                </w:rPr>
                <w:t>0.04</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14" w:author="DFO-MPO" w:date="2018-02-19T16:46:00Z"/>
                <w:rFonts w:ascii="Arial" w:eastAsia="Times New Roman" w:hAnsi="Arial" w:cs="Arial"/>
                <w:sz w:val="20"/>
                <w:szCs w:val="20"/>
                <w:lang w:eastAsia="en-CA"/>
              </w:rPr>
            </w:pPr>
            <w:ins w:id="115"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16" w:author="DFO-MPO" w:date="2018-02-19T16:46:00Z"/>
                <w:rFonts w:ascii="Arial" w:eastAsia="Times New Roman" w:hAnsi="Arial" w:cs="Arial"/>
                <w:sz w:val="20"/>
                <w:szCs w:val="20"/>
                <w:lang w:eastAsia="en-CA"/>
              </w:rPr>
            </w:pPr>
            <w:ins w:id="117"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18" w:author="DFO-MPO" w:date="2018-02-19T16:46:00Z"/>
                <w:rFonts w:ascii="Arial" w:eastAsia="Times New Roman" w:hAnsi="Arial" w:cs="Arial"/>
                <w:sz w:val="20"/>
                <w:szCs w:val="20"/>
                <w:lang w:eastAsia="en-CA"/>
              </w:rPr>
            </w:pPr>
            <w:ins w:id="119"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20" w:author="DFO-MPO" w:date="2018-02-19T16:46:00Z"/>
                <w:rFonts w:ascii="Arial" w:eastAsia="Times New Roman" w:hAnsi="Arial" w:cs="Arial"/>
                <w:sz w:val="20"/>
                <w:szCs w:val="20"/>
                <w:lang w:eastAsia="en-CA"/>
              </w:rPr>
            </w:pPr>
            <w:ins w:id="121"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22" w:author="DFO-MPO" w:date="2018-02-19T16:46:00Z"/>
                <w:rFonts w:ascii="Arial" w:eastAsia="Times New Roman" w:hAnsi="Arial" w:cs="Arial"/>
                <w:sz w:val="20"/>
                <w:szCs w:val="20"/>
                <w:lang w:eastAsia="en-CA"/>
              </w:rPr>
            </w:pPr>
            <w:ins w:id="123" w:author="DFO-MPO" w:date="2018-02-19T16:46:00Z">
              <w:r w:rsidRPr="00B95338">
                <w:rPr>
                  <w:rFonts w:ascii="Arial" w:eastAsia="Times New Roman" w:hAnsi="Arial" w:cs="Arial"/>
                  <w:sz w:val="20"/>
                  <w:szCs w:val="20"/>
                  <w:lang w:eastAsia="en-CA"/>
                </w:rPr>
                <w:t>n</w:t>
              </w:r>
              <w:r>
                <w:rPr>
                  <w:rFonts w:ascii="Arial" w:eastAsia="Times New Roman" w:hAnsi="Arial" w:cs="Arial"/>
                  <w:sz w:val="20"/>
                  <w:szCs w:val="20"/>
                  <w:lang w:eastAsia="en-CA"/>
                </w:rPr>
                <w:t>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24" w:author="DFO-MPO" w:date="2018-02-19T16:46:00Z"/>
                <w:rFonts w:ascii="Arial" w:eastAsia="Times New Roman" w:hAnsi="Arial" w:cs="Arial"/>
                <w:sz w:val="20"/>
                <w:szCs w:val="20"/>
                <w:lang w:eastAsia="en-CA"/>
              </w:rPr>
            </w:pPr>
            <w:ins w:id="125" w:author="DFO-MPO" w:date="2018-02-19T16:46:00Z">
              <w:r w:rsidRPr="00B95338">
                <w:rPr>
                  <w:rFonts w:ascii="Arial" w:eastAsia="Times New Roman" w:hAnsi="Arial" w:cs="Arial"/>
                  <w:sz w:val="20"/>
                  <w:szCs w:val="20"/>
                  <w:lang w:eastAsia="en-CA"/>
                </w:rPr>
                <w:t>0.01</w:t>
              </w:r>
            </w:ins>
          </w:p>
        </w:tc>
      </w:tr>
      <w:tr w:rsidR="00262523" w:rsidRPr="00B95338" w:rsidTr="00466734">
        <w:trPr>
          <w:trHeight w:val="255"/>
          <w:ins w:id="126"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127"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128" w:author="DFO-MPO" w:date="2018-02-19T16:46:00Z"/>
                <w:rFonts w:ascii="Arial" w:eastAsia="Times New Roman" w:hAnsi="Arial" w:cs="Arial"/>
                <w:b/>
                <w:bCs/>
                <w:sz w:val="20"/>
                <w:szCs w:val="20"/>
                <w:lang w:eastAsia="en-CA"/>
              </w:rPr>
            </w:pPr>
            <w:ins w:id="129" w:author="DFO-MPO" w:date="2018-02-19T16:46:00Z">
              <w:r w:rsidRPr="00B95338">
                <w:rPr>
                  <w:rFonts w:ascii="Arial" w:eastAsia="Times New Roman" w:hAnsi="Arial" w:cs="Arial"/>
                  <w:b/>
                  <w:bCs/>
                  <w:sz w:val="20"/>
                  <w:szCs w:val="20"/>
                  <w:lang w:eastAsia="en-CA"/>
                </w:rPr>
                <w:t>Oct</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30" w:author="DFO-MPO" w:date="2018-02-19T16:46:00Z"/>
                <w:rFonts w:ascii="Arial" w:eastAsia="Times New Roman" w:hAnsi="Arial" w:cs="Arial"/>
                <w:sz w:val="20"/>
                <w:szCs w:val="20"/>
                <w:lang w:eastAsia="en-CA"/>
              </w:rPr>
            </w:pPr>
            <w:ins w:id="131"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32" w:author="DFO-MPO" w:date="2018-02-19T16:46:00Z"/>
                <w:rFonts w:ascii="Arial" w:eastAsia="Times New Roman" w:hAnsi="Arial" w:cs="Arial"/>
                <w:sz w:val="20"/>
                <w:szCs w:val="20"/>
                <w:lang w:eastAsia="en-CA"/>
              </w:rPr>
            </w:pPr>
            <w:ins w:id="133"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34" w:author="DFO-MPO" w:date="2018-02-19T16:46:00Z"/>
                <w:rFonts w:ascii="Arial" w:eastAsia="Times New Roman" w:hAnsi="Arial" w:cs="Arial"/>
                <w:sz w:val="20"/>
                <w:szCs w:val="20"/>
                <w:lang w:eastAsia="en-CA"/>
              </w:rPr>
            </w:pPr>
            <w:ins w:id="135"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36" w:author="DFO-MPO" w:date="2018-02-19T16:46:00Z"/>
                <w:rFonts w:ascii="Arial" w:eastAsia="Times New Roman" w:hAnsi="Arial" w:cs="Arial"/>
                <w:sz w:val="20"/>
                <w:szCs w:val="20"/>
                <w:lang w:eastAsia="en-CA"/>
              </w:rPr>
            </w:pPr>
            <w:ins w:id="137"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38" w:author="DFO-MPO" w:date="2018-02-19T16:46:00Z"/>
                <w:rFonts w:ascii="Arial" w:eastAsia="Times New Roman" w:hAnsi="Arial" w:cs="Arial"/>
                <w:sz w:val="20"/>
                <w:szCs w:val="20"/>
                <w:lang w:eastAsia="en-CA"/>
              </w:rPr>
            </w:pPr>
            <w:ins w:id="139"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40" w:author="DFO-MPO" w:date="2018-02-19T16:46:00Z"/>
                <w:rFonts w:ascii="Arial" w:eastAsia="Times New Roman" w:hAnsi="Arial" w:cs="Arial"/>
                <w:sz w:val="20"/>
                <w:szCs w:val="20"/>
                <w:lang w:eastAsia="en-CA"/>
              </w:rPr>
            </w:pPr>
            <w:ins w:id="141"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42" w:author="DFO-MPO" w:date="2018-02-19T16:46:00Z"/>
                <w:rFonts w:ascii="Arial" w:eastAsia="Times New Roman" w:hAnsi="Arial" w:cs="Arial"/>
                <w:sz w:val="20"/>
                <w:szCs w:val="20"/>
                <w:lang w:eastAsia="en-CA"/>
              </w:rPr>
            </w:pPr>
            <w:ins w:id="143" w:author="DFO-MPO" w:date="2018-02-19T16:46:00Z">
              <w:r w:rsidRPr="00B95338">
                <w:rPr>
                  <w:rFonts w:ascii="Arial" w:eastAsia="Times New Roman" w:hAnsi="Arial" w:cs="Arial"/>
                  <w:sz w:val="20"/>
                  <w:szCs w:val="20"/>
                  <w:lang w:eastAsia="en-CA"/>
                </w:rPr>
                <w:t>0.01</w:t>
              </w:r>
            </w:ins>
          </w:p>
        </w:tc>
      </w:tr>
      <w:tr w:rsidR="00262523" w:rsidRPr="00B95338" w:rsidTr="00466734">
        <w:trPr>
          <w:trHeight w:val="255"/>
          <w:ins w:id="144"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right"/>
              <w:rPr>
                <w:ins w:id="145" w:author="DFO-MPO" w:date="2018-02-19T16:46:00Z"/>
                <w:rFonts w:ascii="Arial" w:eastAsia="Times New Roman" w:hAnsi="Arial" w:cs="Arial"/>
                <w:b/>
                <w:bCs/>
                <w:sz w:val="20"/>
                <w:szCs w:val="20"/>
                <w:lang w:eastAsia="en-CA"/>
              </w:rPr>
            </w:pPr>
            <w:ins w:id="146" w:author="DFO-MPO" w:date="2018-02-19T16:46:00Z">
              <w:r w:rsidRPr="00B95338">
                <w:rPr>
                  <w:rFonts w:ascii="Arial" w:eastAsia="Times New Roman" w:hAnsi="Arial" w:cs="Arial"/>
                  <w:b/>
                  <w:bCs/>
                  <w:sz w:val="20"/>
                  <w:szCs w:val="20"/>
                  <w:lang w:eastAsia="en-CA"/>
                </w:rPr>
                <w:t>2004</w:t>
              </w:r>
            </w:ins>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147" w:author="DFO-MPO" w:date="2018-02-19T16:46:00Z"/>
                <w:rFonts w:ascii="Arial" w:eastAsia="Times New Roman" w:hAnsi="Arial" w:cs="Arial"/>
                <w:b/>
                <w:bCs/>
                <w:sz w:val="20"/>
                <w:szCs w:val="20"/>
                <w:lang w:eastAsia="en-CA"/>
              </w:rPr>
            </w:pPr>
            <w:ins w:id="148" w:author="DFO-MPO" w:date="2018-02-19T16:46:00Z">
              <w:r w:rsidRPr="00B95338">
                <w:rPr>
                  <w:rFonts w:ascii="Arial" w:eastAsia="Times New Roman" w:hAnsi="Arial" w:cs="Arial"/>
                  <w:b/>
                  <w:bCs/>
                  <w:sz w:val="20"/>
                  <w:szCs w:val="20"/>
                  <w:lang w:eastAsia="en-CA"/>
                </w:rPr>
                <w:t>Jan</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49" w:author="DFO-MPO" w:date="2018-02-19T16:46:00Z"/>
                <w:rFonts w:ascii="Arial" w:eastAsia="Times New Roman" w:hAnsi="Arial" w:cs="Arial"/>
                <w:sz w:val="20"/>
                <w:szCs w:val="20"/>
                <w:lang w:eastAsia="en-CA"/>
              </w:rPr>
            </w:pPr>
            <w:ins w:id="150" w:author="DFO-MPO" w:date="2018-02-19T16:46:00Z">
              <w:r w:rsidRPr="00B95338">
                <w:rPr>
                  <w:rFonts w:ascii="Arial" w:eastAsia="Times New Roman" w:hAnsi="Arial" w:cs="Arial"/>
                  <w:sz w:val="20"/>
                  <w:szCs w:val="20"/>
                  <w:lang w:eastAsia="en-CA"/>
                </w:rPr>
                <w:t>0.04</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51" w:author="DFO-MPO" w:date="2018-02-19T16:46:00Z"/>
                <w:rFonts w:ascii="Arial" w:eastAsia="Times New Roman" w:hAnsi="Arial" w:cs="Arial"/>
                <w:sz w:val="20"/>
                <w:szCs w:val="20"/>
                <w:lang w:eastAsia="en-CA"/>
              </w:rPr>
            </w:pPr>
            <w:ins w:id="152" w:author="DFO-MPO" w:date="2018-02-19T16:46:00Z">
              <w:r w:rsidRPr="00B95338">
                <w:rPr>
                  <w:rFonts w:ascii="Arial" w:eastAsia="Times New Roman" w:hAnsi="Arial" w:cs="Arial"/>
                  <w:sz w:val="20"/>
                  <w:szCs w:val="20"/>
                  <w:lang w:eastAsia="en-CA"/>
                </w:rPr>
                <w:t>0.04</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53" w:author="DFO-MPO" w:date="2018-02-19T16:46:00Z"/>
                <w:rFonts w:ascii="Arial" w:eastAsia="Times New Roman" w:hAnsi="Arial" w:cs="Arial"/>
                <w:sz w:val="20"/>
                <w:szCs w:val="20"/>
                <w:lang w:eastAsia="en-CA"/>
              </w:rPr>
            </w:pPr>
            <w:ins w:id="154"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55" w:author="DFO-MPO" w:date="2018-02-19T16:46:00Z"/>
                <w:rFonts w:ascii="Arial" w:eastAsia="Times New Roman" w:hAnsi="Arial" w:cs="Arial"/>
                <w:sz w:val="20"/>
                <w:szCs w:val="20"/>
                <w:lang w:eastAsia="en-CA"/>
              </w:rPr>
            </w:pPr>
            <w:ins w:id="156"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57" w:author="DFO-MPO" w:date="2018-02-19T16:46:00Z"/>
                <w:rFonts w:ascii="Arial" w:eastAsia="Times New Roman" w:hAnsi="Arial" w:cs="Arial"/>
                <w:sz w:val="20"/>
                <w:szCs w:val="20"/>
                <w:lang w:eastAsia="en-CA"/>
              </w:rPr>
            </w:pPr>
            <w:ins w:id="158"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59" w:author="DFO-MPO" w:date="2018-02-19T16:46:00Z"/>
                <w:rFonts w:ascii="Arial" w:eastAsia="Times New Roman" w:hAnsi="Arial" w:cs="Arial"/>
                <w:sz w:val="20"/>
                <w:szCs w:val="20"/>
                <w:lang w:eastAsia="en-CA"/>
              </w:rPr>
            </w:pPr>
            <w:ins w:id="160" w:author="DFO-MPO" w:date="2018-02-19T16:46:00Z">
              <w:r w:rsidRPr="00B95338">
                <w:rPr>
                  <w:rFonts w:ascii="Arial" w:eastAsia="Times New Roman" w:hAnsi="Arial" w:cs="Arial"/>
                  <w:sz w:val="20"/>
                  <w:szCs w:val="20"/>
                  <w:lang w:eastAsia="en-CA"/>
                </w:rPr>
                <w:t>0.01</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61" w:author="DFO-MPO" w:date="2018-02-19T16:46:00Z"/>
                <w:rFonts w:ascii="Arial" w:eastAsia="Times New Roman" w:hAnsi="Arial" w:cs="Arial"/>
                <w:sz w:val="20"/>
                <w:szCs w:val="20"/>
                <w:lang w:eastAsia="en-CA"/>
              </w:rPr>
            </w:pPr>
            <w:ins w:id="162" w:author="DFO-MPO" w:date="2018-02-19T16:46:00Z">
              <w:r w:rsidRPr="00B95338">
                <w:rPr>
                  <w:rFonts w:ascii="Arial" w:eastAsia="Times New Roman" w:hAnsi="Arial" w:cs="Arial"/>
                  <w:sz w:val="20"/>
                  <w:szCs w:val="20"/>
                  <w:lang w:eastAsia="en-CA"/>
                </w:rPr>
                <w:t>0.00</w:t>
              </w:r>
            </w:ins>
          </w:p>
        </w:tc>
      </w:tr>
      <w:tr w:rsidR="00262523" w:rsidRPr="00B95338" w:rsidTr="00466734">
        <w:trPr>
          <w:trHeight w:val="255"/>
          <w:ins w:id="163"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164"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165" w:author="DFO-MPO" w:date="2018-02-19T16:46:00Z"/>
                <w:rFonts w:ascii="Arial" w:eastAsia="Times New Roman" w:hAnsi="Arial" w:cs="Arial"/>
                <w:b/>
                <w:bCs/>
                <w:sz w:val="20"/>
                <w:szCs w:val="20"/>
                <w:lang w:eastAsia="en-CA"/>
              </w:rPr>
            </w:pPr>
            <w:ins w:id="166" w:author="DFO-MPO" w:date="2018-02-19T16:46:00Z">
              <w:r w:rsidRPr="00B95338">
                <w:rPr>
                  <w:rFonts w:ascii="Arial" w:eastAsia="Times New Roman" w:hAnsi="Arial" w:cs="Arial"/>
                  <w:b/>
                  <w:bCs/>
                  <w:sz w:val="20"/>
                  <w:szCs w:val="20"/>
                  <w:lang w:eastAsia="en-CA"/>
                </w:rPr>
                <w:t>May</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67" w:author="DFO-MPO" w:date="2018-02-19T16:46:00Z"/>
                <w:rFonts w:ascii="Arial" w:eastAsia="Times New Roman" w:hAnsi="Arial" w:cs="Arial"/>
                <w:sz w:val="20"/>
                <w:szCs w:val="20"/>
                <w:lang w:eastAsia="en-CA"/>
              </w:rPr>
            </w:pPr>
            <w:ins w:id="168"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69" w:author="DFO-MPO" w:date="2018-02-19T16:46:00Z"/>
                <w:rFonts w:ascii="Arial" w:eastAsia="Times New Roman" w:hAnsi="Arial" w:cs="Arial"/>
                <w:sz w:val="20"/>
                <w:szCs w:val="20"/>
                <w:lang w:eastAsia="en-CA"/>
              </w:rPr>
            </w:pPr>
            <w:ins w:id="170"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71" w:author="DFO-MPO" w:date="2018-02-19T16:46:00Z"/>
                <w:rFonts w:ascii="Arial" w:eastAsia="Times New Roman" w:hAnsi="Arial" w:cs="Arial"/>
                <w:sz w:val="20"/>
                <w:szCs w:val="20"/>
                <w:lang w:eastAsia="en-CA"/>
              </w:rPr>
            </w:pPr>
            <w:ins w:id="172"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73" w:author="DFO-MPO" w:date="2018-02-19T16:46:00Z"/>
                <w:rFonts w:ascii="Arial" w:eastAsia="Times New Roman" w:hAnsi="Arial" w:cs="Arial"/>
                <w:sz w:val="20"/>
                <w:szCs w:val="20"/>
                <w:lang w:eastAsia="en-CA"/>
              </w:rPr>
            </w:pPr>
            <w:ins w:id="174"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75" w:author="DFO-MPO" w:date="2018-02-19T16:46:00Z"/>
                <w:rFonts w:ascii="Arial" w:eastAsia="Times New Roman" w:hAnsi="Arial" w:cs="Arial"/>
                <w:sz w:val="20"/>
                <w:szCs w:val="20"/>
                <w:lang w:eastAsia="en-CA"/>
              </w:rPr>
            </w:pPr>
            <w:ins w:id="176"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77" w:author="DFO-MPO" w:date="2018-02-19T16:46:00Z"/>
                <w:rFonts w:ascii="Arial" w:eastAsia="Times New Roman" w:hAnsi="Arial" w:cs="Arial"/>
                <w:sz w:val="20"/>
                <w:szCs w:val="20"/>
                <w:lang w:eastAsia="en-CA"/>
              </w:rPr>
            </w:pPr>
            <w:ins w:id="178"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79" w:author="DFO-MPO" w:date="2018-02-19T16:46:00Z"/>
                <w:rFonts w:ascii="Arial" w:eastAsia="Times New Roman" w:hAnsi="Arial" w:cs="Arial"/>
                <w:sz w:val="20"/>
                <w:szCs w:val="20"/>
                <w:lang w:eastAsia="en-CA"/>
              </w:rPr>
            </w:pPr>
            <w:ins w:id="180" w:author="DFO-MPO" w:date="2018-02-19T16:46:00Z">
              <w:r w:rsidRPr="00B95338">
                <w:rPr>
                  <w:rFonts w:ascii="Arial" w:eastAsia="Times New Roman" w:hAnsi="Arial" w:cs="Arial"/>
                  <w:sz w:val="20"/>
                  <w:szCs w:val="20"/>
                  <w:lang w:eastAsia="en-CA"/>
                </w:rPr>
                <w:t>0.23</w:t>
              </w:r>
            </w:ins>
          </w:p>
        </w:tc>
      </w:tr>
      <w:tr w:rsidR="00262523" w:rsidRPr="00B95338" w:rsidTr="00466734">
        <w:trPr>
          <w:trHeight w:val="255"/>
          <w:ins w:id="181"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182"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183" w:author="DFO-MPO" w:date="2018-02-19T16:46:00Z"/>
                <w:rFonts w:ascii="Arial" w:eastAsia="Times New Roman" w:hAnsi="Arial" w:cs="Arial"/>
                <w:b/>
                <w:bCs/>
                <w:sz w:val="20"/>
                <w:szCs w:val="20"/>
                <w:lang w:eastAsia="en-CA"/>
              </w:rPr>
            </w:pPr>
            <w:ins w:id="184" w:author="DFO-MPO" w:date="2018-02-19T16:46:00Z">
              <w:r w:rsidRPr="00B95338">
                <w:rPr>
                  <w:rFonts w:ascii="Arial" w:eastAsia="Times New Roman" w:hAnsi="Arial" w:cs="Arial"/>
                  <w:b/>
                  <w:bCs/>
                  <w:sz w:val="20"/>
                  <w:szCs w:val="20"/>
                  <w:lang w:eastAsia="en-CA"/>
                </w:rPr>
                <w:t>Jun</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85" w:author="DFO-MPO" w:date="2018-02-19T16:46:00Z"/>
                <w:rFonts w:ascii="Arial" w:eastAsia="Times New Roman" w:hAnsi="Arial" w:cs="Arial"/>
                <w:sz w:val="20"/>
                <w:szCs w:val="20"/>
                <w:lang w:eastAsia="en-CA"/>
              </w:rPr>
            </w:pPr>
            <w:ins w:id="186" w:author="DFO-MPO" w:date="2018-02-19T16:46:00Z">
              <w:r w:rsidRPr="00B95338">
                <w:rPr>
                  <w:rFonts w:ascii="Arial" w:eastAsia="Times New Roman" w:hAnsi="Arial" w:cs="Arial"/>
                  <w:sz w:val="20"/>
                  <w:szCs w:val="20"/>
                  <w:lang w:eastAsia="en-CA"/>
                </w:rPr>
                <w:t>1.91</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87" w:author="DFO-MPO" w:date="2018-02-19T16:46:00Z"/>
                <w:rFonts w:ascii="Arial" w:eastAsia="Times New Roman" w:hAnsi="Arial" w:cs="Arial"/>
                <w:sz w:val="20"/>
                <w:szCs w:val="20"/>
                <w:lang w:eastAsia="en-CA"/>
              </w:rPr>
            </w:pPr>
            <w:ins w:id="188" w:author="DFO-MPO" w:date="2018-02-19T16:46:00Z">
              <w:r w:rsidRPr="00B95338">
                <w:rPr>
                  <w:rFonts w:ascii="Arial" w:eastAsia="Times New Roman" w:hAnsi="Arial" w:cs="Arial"/>
                  <w:sz w:val="20"/>
                  <w:szCs w:val="20"/>
                  <w:lang w:eastAsia="en-CA"/>
                </w:rPr>
                <w:t>2.99</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89" w:author="DFO-MPO" w:date="2018-02-19T16:46:00Z"/>
                <w:rFonts w:ascii="Arial" w:eastAsia="Times New Roman" w:hAnsi="Arial" w:cs="Arial"/>
                <w:sz w:val="20"/>
                <w:szCs w:val="20"/>
                <w:lang w:eastAsia="en-CA"/>
              </w:rPr>
            </w:pPr>
            <w:ins w:id="190" w:author="DFO-MPO" w:date="2018-02-19T16:46:00Z">
              <w:r w:rsidRPr="00B95338">
                <w:rPr>
                  <w:rFonts w:ascii="Arial" w:eastAsia="Times New Roman" w:hAnsi="Arial" w:cs="Arial"/>
                  <w:sz w:val="20"/>
                  <w:szCs w:val="20"/>
                  <w:lang w:eastAsia="en-CA"/>
                </w:rPr>
                <w:t>4.14</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91" w:author="DFO-MPO" w:date="2018-02-19T16:46:00Z"/>
                <w:rFonts w:ascii="Arial" w:eastAsia="Times New Roman" w:hAnsi="Arial" w:cs="Arial"/>
                <w:sz w:val="20"/>
                <w:szCs w:val="20"/>
                <w:lang w:eastAsia="en-CA"/>
              </w:rPr>
            </w:pPr>
            <w:ins w:id="192" w:author="DFO-MPO" w:date="2018-02-19T16:46:00Z">
              <w:r w:rsidRPr="00B95338">
                <w:rPr>
                  <w:rFonts w:ascii="Arial" w:eastAsia="Times New Roman" w:hAnsi="Arial" w:cs="Arial"/>
                  <w:sz w:val="20"/>
                  <w:szCs w:val="20"/>
                  <w:lang w:eastAsia="en-CA"/>
                </w:rPr>
                <w:t>0.98</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93" w:author="DFO-MPO" w:date="2018-02-19T16:46:00Z"/>
                <w:rFonts w:ascii="Arial" w:eastAsia="Times New Roman" w:hAnsi="Arial" w:cs="Arial"/>
                <w:sz w:val="20"/>
                <w:szCs w:val="20"/>
                <w:lang w:eastAsia="en-CA"/>
              </w:rPr>
            </w:pPr>
            <w:ins w:id="194" w:author="DFO-MPO" w:date="2018-02-19T16:46:00Z">
              <w:r w:rsidRPr="00B95338">
                <w:rPr>
                  <w:rFonts w:ascii="Arial" w:eastAsia="Times New Roman" w:hAnsi="Arial" w:cs="Arial"/>
                  <w:sz w:val="20"/>
                  <w:szCs w:val="20"/>
                  <w:lang w:eastAsia="en-CA"/>
                </w:rPr>
                <w:t>3.6</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95" w:author="DFO-MPO" w:date="2018-02-19T16:46:00Z"/>
                <w:rFonts w:ascii="Arial" w:eastAsia="Times New Roman" w:hAnsi="Arial" w:cs="Arial"/>
                <w:sz w:val="20"/>
                <w:szCs w:val="20"/>
                <w:lang w:eastAsia="en-CA"/>
              </w:rPr>
            </w:pPr>
            <w:ins w:id="196" w:author="DFO-MPO" w:date="2018-02-19T16:46:00Z">
              <w:r w:rsidRPr="00B95338">
                <w:rPr>
                  <w:rFonts w:ascii="Arial" w:eastAsia="Times New Roman" w:hAnsi="Arial" w:cs="Arial"/>
                  <w:sz w:val="20"/>
                  <w:szCs w:val="20"/>
                  <w:lang w:eastAsia="en-CA"/>
                </w:rPr>
                <w:t>3.63</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197" w:author="DFO-MPO" w:date="2018-02-19T16:46:00Z"/>
                <w:rFonts w:ascii="Arial" w:eastAsia="Times New Roman" w:hAnsi="Arial" w:cs="Arial"/>
                <w:sz w:val="20"/>
                <w:szCs w:val="20"/>
                <w:lang w:eastAsia="en-CA"/>
              </w:rPr>
            </w:pPr>
            <w:ins w:id="198" w:author="DFO-MPO" w:date="2018-02-19T16:46:00Z">
              <w:r w:rsidRPr="00B95338">
                <w:rPr>
                  <w:rFonts w:ascii="Arial" w:eastAsia="Times New Roman" w:hAnsi="Arial" w:cs="Arial"/>
                  <w:sz w:val="20"/>
                  <w:szCs w:val="20"/>
                  <w:lang w:eastAsia="en-CA"/>
                </w:rPr>
                <w:t>10.72</w:t>
              </w:r>
            </w:ins>
          </w:p>
        </w:tc>
      </w:tr>
      <w:tr w:rsidR="00262523" w:rsidRPr="00B95338" w:rsidTr="00466734">
        <w:trPr>
          <w:trHeight w:val="255"/>
          <w:ins w:id="199"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200"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201" w:author="DFO-MPO" w:date="2018-02-19T16:46:00Z"/>
                <w:rFonts w:ascii="Arial" w:eastAsia="Times New Roman" w:hAnsi="Arial" w:cs="Arial"/>
                <w:b/>
                <w:bCs/>
                <w:sz w:val="20"/>
                <w:szCs w:val="20"/>
                <w:lang w:eastAsia="en-CA"/>
              </w:rPr>
            </w:pPr>
            <w:ins w:id="202" w:author="DFO-MPO" w:date="2018-02-19T16:46:00Z">
              <w:r w:rsidRPr="00B95338">
                <w:rPr>
                  <w:rFonts w:ascii="Arial" w:eastAsia="Times New Roman" w:hAnsi="Arial" w:cs="Arial"/>
                  <w:b/>
                  <w:bCs/>
                  <w:sz w:val="20"/>
                  <w:szCs w:val="20"/>
                  <w:lang w:eastAsia="en-CA"/>
                </w:rPr>
                <w:t>Sep</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03" w:author="DFO-MPO" w:date="2018-02-19T16:46:00Z"/>
                <w:rFonts w:ascii="Arial" w:eastAsia="Times New Roman" w:hAnsi="Arial" w:cs="Arial"/>
                <w:sz w:val="20"/>
                <w:szCs w:val="20"/>
                <w:lang w:eastAsia="en-CA"/>
              </w:rPr>
            </w:pPr>
            <w:ins w:id="204"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05" w:author="DFO-MPO" w:date="2018-02-19T16:46:00Z"/>
                <w:rFonts w:ascii="Arial" w:eastAsia="Times New Roman" w:hAnsi="Arial" w:cs="Arial"/>
                <w:sz w:val="20"/>
                <w:szCs w:val="20"/>
                <w:lang w:eastAsia="en-CA"/>
              </w:rPr>
            </w:pPr>
            <w:ins w:id="206"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07" w:author="DFO-MPO" w:date="2018-02-19T16:46:00Z"/>
                <w:rFonts w:ascii="Arial" w:eastAsia="Times New Roman" w:hAnsi="Arial" w:cs="Arial"/>
                <w:sz w:val="20"/>
                <w:szCs w:val="20"/>
                <w:lang w:eastAsia="en-CA"/>
              </w:rPr>
            </w:pPr>
            <w:ins w:id="208"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09" w:author="DFO-MPO" w:date="2018-02-19T16:46:00Z"/>
                <w:rFonts w:ascii="Arial" w:eastAsia="Times New Roman" w:hAnsi="Arial" w:cs="Arial"/>
                <w:sz w:val="20"/>
                <w:szCs w:val="20"/>
                <w:lang w:eastAsia="en-CA"/>
              </w:rPr>
            </w:pPr>
            <w:ins w:id="210"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11" w:author="DFO-MPO" w:date="2018-02-19T16:46:00Z"/>
                <w:rFonts w:ascii="Arial" w:eastAsia="Times New Roman" w:hAnsi="Arial" w:cs="Arial"/>
                <w:sz w:val="20"/>
                <w:szCs w:val="20"/>
                <w:lang w:eastAsia="en-CA"/>
              </w:rPr>
            </w:pPr>
            <w:ins w:id="212"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13" w:author="DFO-MPO" w:date="2018-02-19T16:46:00Z"/>
                <w:rFonts w:ascii="Arial" w:eastAsia="Times New Roman" w:hAnsi="Arial" w:cs="Arial"/>
                <w:sz w:val="20"/>
                <w:szCs w:val="20"/>
                <w:lang w:eastAsia="en-CA"/>
              </w:rPr>
            </w:pPr>
            <w:ins w:id="214"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15" w:author="DFO-MPO" w:date="2018-02-19T16:46:00Z"/>
                <w:rFonts w:ascii="Arial" w:eastAsia="Times New Roman" w:hAnsi="Arial" w:cs="Arial"/>
                <w:sz w:val="20"/>
                <w:szCs w:val="20"/>
                <w:lang w:eastAsia="en-CA"/>
              </w:rPr>
            </w:pPr>
            <w:ins w:id="216" w:author="DFO-MPO" w:date="2018-02-19T16:46:00Z">
              <w:r w:rsidRPr="00B95338">
                <w:rPr>
                  <w:rFonts w:ascii="Arial" w:eastAsia="Times New Roman" w:hAnsi="Arial" w:cs="Arial"/>
                  <w:sz w:val="20"/>
                  <w:szCs w:val="20"/>
                  <w:lang w:eastAsia="en-CA"/>
                </w:rPr>
                <w:t>0.03</w:t>
              </w:r>
            </w:ins>
          </w:p>
        </w:tc>
      </w:tr>
      <w:tr w:rsidR="00262523" w:rsidRPr="00B95338" w:rsidTr="00466734">
        <w:trPr>
          <w:trHeight w:val="255"/>
          <w:ins w:id="217"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right"/>
              <w:rPr>
                <w:ins w:id="218" w:author="DFO-MPO" w:date="2018-02-19T16:46:00Z"/>
                <w:rFonts w:ascii="Arial" w:eastAsia="Times New Roman" w:hAnsi="Arial" w:cs="Arial"/>
                <w:b/>
                <w:bCs/>
                <w:sz w:val="20"/>
                <w:szCs w:val="20"/>
                <w:lang w:eastAsia="en-CA"/>
              </w:rPr>
            </w:pPr>
            <w:ins w:id="219" w:author="DFO-MPO" w:date="2018-02-19T16:46:00Z">
              <w:r w:rsidRPr="00B95338">
                <w:rPr>
                  <w:rFonts w:ascii="Arial" w:eastAsia="Times New Roman" w:hAnsi="Arial" w:cs="Arial"/>
                  <w:b/>
                  <w:bCs/>
                  <w:sz w:val="20"/>
                  <w:szCs w:val="20"/>
                  <w:lang w:eastAsia="en-CA"/>
                </w:rPr>
                <w:t>2005</w:t>
              </w:r>
            </w:ins>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220" w:author="DFO-MPO" w:date="2018-02-19T16:46:00Z"/>
                <w:rFonts w:ascii="Arial" w:eastAsia="Times New Roman" w:hAnsi="Arial" w:cs="Arial"/>
                <w:b/>
                <w:bCs/>
                <w:sz w:val="20"/>
                <w:szCs w:val="20"/>
                <w:lang w:eastAsia="en-CA"/>
              </w:rPr>
            </w:pPr>
            <w:ins w:id="221" w:author="DFO-MPO" w:date="2018-02-19T16:46:00Z">
              <w:r w:rsidRPr="00B95338">
                <w:rPr>
                  <w:rFonts w:ascii="Arial" w:eastAsia="Times New Roman" w:hAnsi="Arial" w:cs="Arial"/>
                  <w:b/>
                  <w:bCs/>
                  <w:sz w:val="20"/>
                  <w:szCs w:val="20"/>
                  <w:lang w:eastAsia="en-CA"/>
                </w:rPr>
                <w:t xml:space="preserve">Jan </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22" w:author="DFO-MPO" w:date="2018-02-19T16:46:00Z"/>
                <w:rFonts w:ascii="Arial" w:eastAsia="Times New Roman" w:hAnsi="Arial" w:cs="Arial"/>
                <w:sz w:val="20"/>
                <w:szCs w:val="20"/>
                <w:lang w:eastAsia="en-CA"/>
              </w:rPr>
            </w:pPr>
            <w:ins w:id="223"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24" w:author="DFO-MPO" w:date="2018-02-19T16:46:00Z"/>
                <w:rFonts w:ascii="Arial" w:eastAsia="Times New Roman" w:hAnsi="Arial" w:cs="Arial"/>
                <w:sz w:val="20"/>
                <w:szCs w:val="20"/>
                <w:lang w:eastAsia="en-CA"/>
              </w:rPr>
            </w:pPr>
            <w:ins w:id="225"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26" w:author="DFO-MPO" w:date="2018-02-19T16:46:00Z"/>
                <w:rFonts w:ascii="Arial" w:eastAsia="Times New Roman" w:hAnsi="Arial" w:cs="Arial"/>
                <w:sz w:val="20"/>
                <w:szCs w:val="20"/>
                <w:lang w:eastAsia="en-CA"/>
              </w:rPr>
            </w:pPr>
            <w:ins w:id="227"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28" w:author="DFO-MPO" w:date="2018-02-19T16:46:00Z"/>
                <w:rFonts w:ascii="Arial" w:eastAsia="Times New Roman" w:hAnsi="Arial" w:cs="Arial"/>
                <w:sz w:val="20"/>
                <w:szCs w:val="20"/>
                <w:lang w:eastAsia="en-CA"/>
              </w:rPr>
            </w:pPr>
            <w:ins w:id="229"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30" w:author="DFO-MPO" w:date="2018-02-19T16:46:00Z"/>
                <w:rFonts w:ascii="Arial" w:eastAsia="Times New Roman" w:hAnsi="Arial" w:cs="Arial"/>
                <w:sz w:val="20"/>
                <w:szCs w:val="20"/>
                <w:lang w:eastAsia="en-CA"/>
              </w:rPr>
            </w:pPr>
            <w:ins w:id="231"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32" w:author="DFO-MPO" w:date="2018-02-19T16:46:00Z"/>
                <w:rFonts w:ascii="Arial" w:eastAsia="Times New Roman" w:hAnsi="Arial" w:cs="Arial"/>
                <w:sz w:val="20"/>
                <w:szCs w:val="20"/>
                <w:lang w:eastAsia="en-CA"/>
              </w:rPr>
            </w:pPr>
            <w:ins w:id="233"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34" w:author="DFO-MPO" w:date="2018-02-19T16:46:00Z"/>
                <w:rFonts w:ascii="Arial" w:eastAsia="Times New Roman" w:hAnsi="Arial" w:cs="Arial"/>
                <w:sz w:val="20"/>
                <w:szCs w:val="20"/>
                <w:lang w:eastAsia="en-CA"/>
              </w:rPr>
            </w:pPr>
            <w:ins w:id="235" w:author="DFO-MPO" w:date="2018-02-19T16:46:00Z">
              <w:r w:rsidRPr="00B95338">
                <w:rPr>
                  <w:rFonts w:ascii="Arial" w:eastAsia="Times New Roman" w:hAnsi="Arial" w:cs="Arial"/>
                  <w:sz w:val="20"/>
                  <w:szCs w:val="20"/>
                  <w:lang w:eastAsia="en-CA"/>
                </w:rPr>
                <w:t>0.00</w:t>
              </w:r>
            </w:ins>
          </w:p>
        </w:tc>
      </w:tr>
      <w:tr w:rsidR="00262523" w:rsidRPr="00B95338" w:rsidTr="00466734">
        <w:trPr>
          <w:trHeight w:val="255"/>
          <w:ins w:id="236"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237"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238" w:author="DFO-MPO" w:date="2018-02-19T16:46:00Z"/>
                <w:rFonts w:ascii="Arial" w:eastAsia="Times New Roman" w:hAnsi="Arial" w:cs="Arial"/>
                <w:b/>
                <w:bCs/>
                <w:sz w:val="20"/>
                <w:szCs w:val="20"/>
                <w:lang w:eastAsia="en-CA"/>
              </w:rPr>
            </w:pPr>
            <w:ins w:id="239" w:author="DFO-MPO" w:date="2018-02-19T16:46:00Z">
              <w:r w:rsidRPr="00B95338">
                <w:rPr>
                  <w:rFonts w:ascii="Arial" w:eastAsia="Times New Roman" w:hAnsi="Arial" w:cs="Arial"/>
                  <w:b/>
                  <w:bCs/>
                  <w:sz w:val="20"/>
                  <w:szCs w:val="20"/>
                  <w:lang w:eastAsia="en-CA"/>
                </w:rPr>
                <w:t>May</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40" w:author="DFO-MPO" w:date="2018-02-19T16:46:00Z"/>
                <w:rFonts w:ascii="Arial" w:eastAsia="Times New Roman" w:hAnsi="Arial" w:cs="Arial"/>
                <w:sz w:val="20"/>
                <w:szCs w:val="20"/>
                <w:lang w:eastAsia="en-CA"/>
              </w:rPr>
            </w:pPr>
            <w:ins w:id="241"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42" w:author="DFO-MPO" w:date="2018-02-19T16:46:00Z"/>
                <w:rFonts w:ascii="Arial" w:eastAsia="Times New Roman" w:hAnsi="Arial" w:cs="Arial"/>
                <w:sz w:val="20"/>
                <w:szCs w:val="20"/>
                <w:lang w:eastAsia="en-CA"/>
              </w:rPr>
            </w:pPr>
            <w:ins w:id="243"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44" w:author="DFO-MPO" w:date="2018-02-19T16:46:00Z"/>
                <w:rFonts w:ascii="Arial" w:eastAsia="Times New Roman" w:hAnsi="Arial" w:cs="Arial"/>
                <w:sz w:val="20"/>
                <w:szCs w:val="20"/>
                <w:lang w:eastAsia="en-CA"/>
              </w:rPr>
            </w:pPr>
            <w:ins w:id="245"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46" w:author="DFO-MPO" w:date="2018-02-19T16:46:00Z"/>
                <w:rFonts w:ascii="Arial" w:eastAsia="Times New Roman" w:hAnsi="Arial" w:cs="Arial"/>
                <w:sz w:val="20"/>
                <w:szCs w:val="20"/>
                <w:lang w:eastAsia="en-CA"/>
              </w:rPr>
            </w:pPr>
            <w:ins w:id="247"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48" w:author="DFO-MPO" w:date="2018-02-19T16:46:00Z"/>
                <w:rFonts w:ascii="Arial" w:eastAsia="Times New Roman" w:hAnsi="Arial" w:cs="Arial"/>
                <w:sz w:val="20"/>
                <w:szCs w:val="20"/>
                <w:lang w:eastAsia="en-CA"/>
              </w:rPr>
            </w:pPr>
            <w:ins w:id="249"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50" w:author="DFO-MPO" w:date="2018-02-19T16:46:00Z"/>
                <w:rFonts w:ascii="Arial" w:eastAsia="Times New Roman" w:hAnsi="Arial" w:cs="Arial"/>
                <w:sz w:val="20"/>
                <w:szCs w:val="20"/>
                <w:lang w:eastAsia="en-CA"/>
              </w:rPr>
            </w:pPr>
            <w:ins w:id="251" w:author="DFO-MPO" w:date="2018-02-19T16:46:00Z">
              <w:r>
                <w:rPr>
                  <w:rFonts w:ascii="Arial" w:eastAsia="Times New Roman" w:hAnsi="Arial" w:cs="Arial"/>
                  <w:sz w:val="20"/>
                  <w:szCs w:val="20"/>
                  <w:lang w:eastAsia="en-CA"/>
                </w:rPr>
                <w:t>ns</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52" w:author="DFO-MPO" w:date="2018-02-19T16:46:00Z"/>
                <w:rFonts w:ascii="Arial" w:eastAsia="Times New Roman" w:hAnsi="Arial" w:cs="Arial"/>
                <w:sz w:val="20"/>
                <w:szCs w:val="20"/>
                <w:lang w:eastAsia="en-CA"/>
              </w:rPr>
            </w:pPr>
            <w:ins w:id="253" w:author="DFO-MPO" w:date="2018-02-19T16:46:00Z">
              <w:r w:rsidRPr="00B95338">
                <w:rPr>
                  <w:rFonts w:ascii="Arial" w:eastAsia="Times New Roman" w:hAnsi="Arial" w:cs="Arial"/>
                  <w:sz w:val="20"/>
                  <w:szCs w:val="20"/>
                  <w:lang w:eastAsia="en-CA"/>
                </w:rPr>
                <w:t>1.09</w:t>
              </w:r>
            </w:ins>
          </w:p>
        </w:tc>
      </w:tr>
      <w:tr w:rsidR="00262523" w:rsidRPr="00B95338" w:rsidTr="00466734">
        <w:trPr>
          <w:trHeight w:val="255"/>
          <w:ins w:id="254"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255"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256" w:author="DFO-MPO" w:date="2018-02-19T16:46:00Z"/>
                <w:rFonts w:ascii="Arial" w:eastAsia="Times New Roman" w:hAnsi="Arial" w:cs="Arial"/>
                <w:b/>
                <w:bCs/>
                <w:sz w:val="20"/>
                <w:szCs w:val="20"/>
                <w:lang w:eastAsia="en-CA"/>
              </w:rPr>
            </w:pPr>
            <w:ins w:id="257" w:author="DFO-MPO" w:date="2018-02-19T16:46:00Z">
              <w:r w:rsidRPr="00B95338">
                <w:rPr>
                  <w:rFonts w:ascii="Arial" w:eastAsia="Times New Roman" w:hAnsi="Arial" w:cs="Arial"/>
                  <w:b/>
                  <w:bCs/>
                  <w:sz w:val="20"/>
                  <w:szCs w:val="20"/>
                  <w:lang w:eastAsia="en-CA"/>
                </w:rPr>
                <w:t>Jun</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58" w:author="DFO-MPO" w:date="2018-02-19T16:46:00Z"/>
                <w:rFonts w:ascii="Arial" w:eastAsia="Times New Roman" w:hAnsi="Arial" w:cs="Arial"/>
                <w:sz w:val="20"/>
                <w:szCs w:val="20"/>
                <w:lang w:eastAsia="en-CA"/>
              </w:rPr>
            </w:pPr>
            <w:ins w:id="259" w:author="DFO-MPO" w:date="2018-02-19T16:46:00Z">
              <w:r w:rsidRPr="00B95338">
                <w:rPr>
                  <w:rFonts w:ascii="Arial" w:eastAsia="Times New Roman" w:hAnsi="Arial" w:cs="Arial"/>
                  <w:sz w:val="20"/>
                  <w:szCs w:val="20"/>
                  <w:lang w:eastAsia="en-CA"/>
                </w:rPr>
                <w:t>0.14</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60" w:author="DFO-MPO" w:date="2018-02-19T16:46:00Z"/>
                <w:rFonts w:ascii="Arial" w:eastAsia="Times New Roman" w:hAnsi="Arial" w:cs="Arial"/>
                <w:sz w:val="20"/>
                <w:szCs w:val="20"/>
                <w:lang w:eastAsia="en-CA"/>
              </w:rPr>
            </w:pPr>
            <w:ins w:id="261" w:author="DFO-MPO" w:date="2018-02-19T16:46:00Z">
              <w:r w:rsidRPr="00B95338">
                <w:rPr>
                  <w:rFonts w:ascii="Arial" w:eastAsia="Times New Roman" w:hAnsi="Arial" w:cs="Arial"/>
                  <w:sz w:val="20"/>
                  <w:szCs w:val="20"/>
                  <w:lang w:eastAsia="en-CA"/>
                </w:rPr>
                <w:t>0.11</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62" w:author="DFO-MPO" w:date="2018-02-19T16:46:00Z"/>
                <w:rFonts w:ascii="Arial" w:eastAsia="Times New Roman" w:hAnsi="Arial" w:cs="Arial"/>
                <w:sz w:val="20"/>
                <w:szCs w:val="20"/>
                <w:lang w:eastAsia="en-CA"/>
              </w:rPr>
            </w:pPr>
            <w:ins w:id="263"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64" w:author="DFO-MPO" w:date="2018-02-19T16:46:00Z"/>
                <w:rFonts w:ascii="Arial" w:eastAsia="Times New Roman" w:hAnsi="Arial" w:cs="Arial"/>
                <w:sz w:val="20"/>
                <w:szCs w:val="20"/>
                <w:lang w:eastAsia="en-CA"/>
              </w:rPr>
            </w:pPr>
            <w:ins w:id="265" w:author="DFO-MPO" w:date="2018-02-19T16:46:00Z">
              <w:r w:rsidRPr="00B95338">
                <w:rPr>
                  <w:rFonts w:ascii="Arial" w:eastAsia="Times New Roman" w:hAnsi="Arial" w:cs="Arial"/>
                  <w:sz w:val="20"/>
                  <w:szCs w:val="20"/>
                  <w:lang w:eastAsia="en-CA"/>
                </w:rPr>
                <w:t>0.59</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66" w:author="DFO-MPO" w:date="2018-02-19T16:46:00Z"/>
                <w:rFonts w:ascii="Arial" w:eastAsia="Times New Roman" w:hAnsi="Arial" w:cs="Arial"/>
                <w:sz w:val="20"/>
                <w:szCs w:val="20"/>
                <w:lang w:eastAsia="en-CA"/>
              </w:rPr>
            </w:pPr>
            <w:ins w:id="267" w:author="DFO-MPO" w:date="2018-02-19T16:46:00Z">
              <w:r w:rsidRPr="00B95338">
                <w:rPr>
                  <w:rFonts w:ascii="Arial" w:eastAsia="Times New Roman" w:hAnsi="Arial" w:cs="Arial"/>
                  <w:sz w:val="20"/>
                  <w:szCs w:val="20"/>
                  <w:lang w:eastAsia="en-CA"/>
                </w:rPr>
                <w:t>20.6</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68" w:author="DFO-MPO" w:date="2018-02-19T16:46:00Z"/>
                <w:rFonts w:ascii="Arial" w:eastAsia="Times New Roman" w:hAnsi="Arial" w:cs="Arial"/>
                <w:sz w:val="20"/>
                <w:szCs w:val="20"/>
                <w:lang w:eastAsia="en-CA"/>
              </w:rPr>
            </w:pPr>
            <w:ins w:id="269" w:author="DFO-MPO" w:date="2018-02-19T16:46:00Z">
              <w:r w:rsidRPr="00B95338">
                <w:rPr>
                  <w:rFonts w:ascii="Arial" w:eastAsia="Times New Roman" w:hAnsi="Arial" w:cs="Arial"/>
                  <w:sz w:val="20"/>
                  <w:szCs w:val="20"/>
                  <w:lang w:eastAsia="en-CA"/>
                </w:rPr>
                <w:t>0.12</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70" w:author="DFO-MPO" w:date="2018-02-19T16:46:00Z"/>
                <w:rFonts w:ascii="Arial" w:eastAsia="Times New Roman" w:hAnsi="Arial" w:cs="Arial"/>
                <w:sz w:val="20"/>
                <w:szCs w:val="20"/>
                <w:lang w:eastAsia="en-CA"/>
              </w:rPr>
            </w:pPr>
            <w:ins w:id="271" w:author="DFO-MPO" w:date="2018-02-19T16:46:00Z">
              <w:r w:rsidRPr="00B95338">
                <w:rPr>
                  <w:rFonts w:ascii="Arial" w:eastAsia="Times New Roman" w:hAnsi="Arial" w:cs="Arial"/>
                  <w:sz w:val="20"/>
                  <w:szCs w:val="20"/>
                  <w:lang w:eastAsia="en-CA"/>
                </w:rPr>
                <w:t>5.11</w:t>
              </w:r>
            </w:ins>
          </w:p>
        </w:tc>
      </w:tr>
      <w:tr w:rsidR="00262523" w:rsidRPr="00B95338" w:rsidTr="00466734">
        <w:trPr>
          <w:trHeight w:val="255"/>
          <w:ins w:id="272" w:author="DFO-MPO" w:date="2018-02-19T16:46:00Z"/>
        </w:trPr>
        <w:tc>
          <w:tcPr>
            <w:tcW w:w="9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273" w:author="DFO-MPO" w:date="2018-02-19T16:46:00Z"/>
                <w:rFonts w:ascii="Arial" w:eastAsia="Times New Roman" w:hAnsi="Arial" w:cs="Arial"/>
                <w:b/>
                <w:bCs/>
                <w:sz w:val="20"/>
                <w:szCs w:val="20"/>
                <w:lang w:eastAsia="en-CA"/>
              </w:rPr>
            </w:pPr>
          </w:p>
        </w:tc>
        <w:tc>
          <w:tcPr>
            <w:tcW w:w="103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rPr>
                <w:ins w:id="274" w:author="DFO-MPO" w:date="2018-02-19T16:46:00Z"/>
                <w:rFonts w:ascii="Arial" w:eastAsia="Times New Roman" w:hAnsi="Arial" w:cs="Arial"/>
                <w:b/>
                <w:bCs/>
                <w:sz w:val="20"/>
                <w:szCs w:val="20"/>
                <w:lang w:eastAsia="en-CA"/>
              </w:rPr>
            </w:pPr>
            <w:ins w:id="275" w:author="DFO-MPO" w:date="2018-02-19T16:46:00Z">
              <w:r w:rsidRPr="00B95338">
                <w:rPr>
                  <w:rFonts w:ascii="Arial" w:eastAsia="Times New Roman" w:hAnsi="Arial" w:cs="Arial"/>
                  <w:b/>
                  <w:bCs/>
                  <w:sz w:val="20"/>
                  <w:szCs w:val="20"/>
                  <w:lang w:eastAsia="en-CA"/>
                </w:rPr>
                <w:t>Sep</w:t>
              </w:r>
            </w:ins>
          </w:p>
        </w:tc>
        <w:tc>
          <w:tcPr>
            <w:tcW w:w="115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76" w:author="DFO-MPO" w:date="2018-02-19T16:46:00Z"/>
                <w:rFonts w:ascii="Arial" w:eastAsia="Times New Roman" w:hAnsi="Arial" w:cs="Arial"/>
                <w:sz w:val="20"/>
                <w:szCs w:val="20"/>
                <w:lang w:eastAsia="en-CA"/>
              </w:rPr>
            </w:pPr>
            <w:ins w:id="277"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78" w:author="DFO-MPO" w:date="2018-02-19T16:46:00Z"/>
                <w:rFonts w:ascii="Arial" w:eastAsia="Times New Roman" w:hAnsi="Arial" w:cs="Arial"/>
                <w:sz w:val="20"/>
                <w:szCs w:val="20"/>
                <w:lang w:eastAsia="en-CA"/>
              </w:rPr>
            </w:pPr>
            <w:ins w:id="279"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80" w:author="DFO-MPO" w:date="2018-02-19T16:46:00Z"/>
                <w:rFonts w:ascii="Arial" w:eastAsia="Times New Roman" w:hAnsi="Arial" w:cs="Arial"/>
                <w:sz w:val="20"/>
                <w:szCs w:val="20"/>
                <w:lang w:eastAsia="en-CA"/>
              </w:rPr>
            </w:pPr>
            <w:ins w:id="281"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82" w:author="DFO-MPO" w:date="2018-02-19T16:46:00Z"/>
                <w:rFonts w:ascii="Arial" w:eastAsia="Times New Roman" w:hAnsi="Arial" w:cs="Arial"/>
                <w:sz w:val="20"/>
                <w:szCs w:val="20"/>
                <w:lang w:eastAsia="en-CA"/>
              </w:rPr>
            </w:pPr>
            <w:ins w:id="283"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84" w:author="DFO-MPO" w:date="2018-02-19T16:46:00Z"/>
                <w:rFonts w:ascii="Arial" w:eastAsia="Times New Roman" w:hAnsi="Arial" w:cs="Arial"/>
                <w:sz w:val="20"/>
                <w:szCs w:val="20"/>
                <w:lang w:eastAsia="en-CA"/>
              </w:rPr>
            </w:pPr>
            <w:ins w:id="285" w:author="DFO-MPO" w:date="2018-02-19T16:46:00Z">
              <w:r w:rsidRPr="00B95338">
                <w:rPr>
                  <w:rFonts w:ascii="Arial" w:eastAsia="Times New Roman" w:hAnsi="Arial" w:cs="Arial"/>
                  <w:sz w:val="20"/>
                  <w:szCs w:val="20"/>
                  <w:lang w:eastAsia="en-CA"/>
                </w:rPr>
                <w:t>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86" w:author="DFO-MPO" w:date="2018-02-19T16:46:00Z"/>
                <w:rFonts w:ascii="Arial" w:eastAsia="Times New Roman" w:hAnsi="Arial" w:cs="Arial"/>
                <w:sz w:val="20"/>
                <w:szCs w:val="20"/>
                <w:lang w:eastAsia="en-CA"/>
              </w:rPr>
            </w:pPr>
            <w:ins w:id="287" w:author="DFO-MPO" w:date="2018-02-19T16:46:00Z">
              <w:r w:rsidRPr="00B95338">
                <w:rPr>
                  <w:rFonts w:ascii="Arial" w:eastAsia="Times New Roman" w:hAnsi="Arial" w:cs="Arial"/>
                  <w:sz w:val="20"/>
                  <w:szCs w:val="20"/>
                  <w:lang w:eastAsia="en-CA"/>
                </w:rPr>
                <w:t>0.00</w:t>
              </w:r>
            </w:ins>
          </w:p>
        </w:tc>
        <w:tc>
          <w:tcPr>
            <w:tcW w:w="976" w:type="dxa"/>
            <w:tcBorders>
              <w:top w:val="nil"/>
              <w:left w:val="nil"/>
              <w:bottom w:val="nil"/>
              <w:right w:val="nil"/>
            </w:tcBorders>
            <w:shd w:val="clear" w:color="auto" w:fill="auto"/>
            <w:noWrap/>
            <w:vAlign w:val="bottom"/>
            <w:hideMark/>
          </w:tcPr>
          <w:p w:rsidR="00262523" w:rsidRPr="00B95338" w:rsidRDefault="00262523" w:rsidP="00466734">
            <w:pPr>
              <w:spacing w:after="0" w:line="240" w:lineRule="auto"/>
              <w:jc w:val="center"/>
              <w:rPr>
                <w:ins w:id="288" w:author="DFO-MPO" w:date="2018-02-19T16:46:00Z"/>
                <w:rFonts w:ascii="Arial" w:eastAsia="Times New Roman" w:hAnsi="Arial" w:cs="Arial"/>
                <w:sz w:val="20"/>
                <w:szCs w:val="20"/>
                <w:lang w:eastAsia="en-CA"/>
              </w:rPr>
            </w:pPr>
            <w:ins w:id="289" w:author="DFO-MPO" w:date="2018-02-19T16:46:00Z">
              <w:r w:rsidRPr="00B95338">
                <w:rPr>
                  <w:rFonts w:ascii="Arial" w:eastAsia="Times New Roman" w:hAnsi="Arial" w:cs="Arial"/>
                  <w:sz w:val="20"/>
                  <w:szCs w:val="20"/>
                  <w:lang w:eastAsia="en-CA"/>
                </w:rPr>
                <w:t>0.00</w:t>
              </w:r>
            </w:ins>
          </w:p>
        </w:tc>
      </w:tr>
    </w:tbl>
    <w:p w:rsidR="00262523" w:rsidRDefault="00262523" w:rsidP="00262523">
      <w:pPr>
        <w:rPr>
          <w:ins w:id="290" w:author="DFO-MPO" w:date="2018-02-19T16:46:00Z"/>
        </w:rPr>
      </w:pPr>
    </w:p>
    <w:p w:rsidR="00262523" w:rsidRDefault="00262523" w:rsidP="00262523">
      <w:pPr>
        <w:rPr>
          <w:ins w:id="291" w:author="DFO-MPO" w:date="2018-02-19T16:46:00Z"/>
        </w:rPr>
      </w:pPr>
    </w:p>
    <w:p w:rsidR="00262523" w:rsidRDefault="00262523" w:rsidP="00262523">
      <w:pPr>
        <w:rPr>
          <w:ins w:id="292" w:author="DFO-MPO" w:date="2018-02-19T16:46:00Z"/>
        </w:rPr>
      </w:pPr>
    </w:p>
    <w:p w:rsidR="00262523" w:rsidRDefault="00262523" w:rsidP="00A15C24">
      <w:pPr>
        <w:rPr>
          <w:ins w:id="293" w:author="DFO-MPO" w:date="2018-02-19T16:45:00Z"/>
        </w:rPr>
      </w:pPr>
    </w:p>
    <w:p w:rsidR="00262523" w:rsidRDefault="00262523" w:rsidP="00A15C24">
      <w:pPr>
        <w:rPr>
          <w:ins w:id="294" w:author="DFO-MPO" w:date="2018-02-19T16:45:00Z"/>
        </w:rPr>
      </w:pPr>
    </w:p>
    <w:p w:rsidR="00262523" w:rsidRDefault="00262523" w:rsidP="00A15C24">
      <w:pPr>
        <w:rPr>
          <w:ins w:id="295" w:author="DFO-MPO" w:date="2018-02-19T16:45:00Z"/>
        </w:rPr>
      </w:pPr>
    </w:p>
    <w:p w:rsidR="00262523" w:rsidRDefault="00262523" w:rsidP="00A15C24">
      <w:pPr>
        <w:rPr>
          <w:ins w:id="296" w:author="DFO-MPO" w:date="2018-02-19T16:45:00Z"/>
        </w:rPr>
      </w:pPr>
    </w:p>
    <w:p w:rsidR="00262523" w:rsidRDefault="00262523" w:rsidP="00A15C24">
      <w:pPr>
        <w:rPr>
          <w:ins w:id="297" w:author="DFO-MPO" w:date="2018-02-19T16:45:00Z"/>
        </w:rPr>
      </w:pPr>
    </w:p>
    <w:p w:rsidR="00262523" w:rsidRDefault="00262523" w:rsidP="00A15C24">
      <w:pPr>
        <w:rPr>
          <w:ins w:id="298" w:author="DFO-MPO" w:date="2018-02-19T16:45:00Z"/>
        </w:rPr>
      </w:pPr>
    </w:p>
    <w:p w:rsidR="00262523" w:rsidRDefault="00262523" w:rsidP="00A15C24">
      <w:pPr>
        <w:rPr>
          <w:ins w:id="299" w:author="DFO-MPO" w:date="2018-02-19T16:45:00Z"/>
        </w:rPr>
      </w:pPr>
    </w:p>
    <w:p w:rsidR="00262523" w:rsidRDefault="00262523" w:rsidP="00A15C24"/>
    <w:p w:rsidR="00291426" w:rsidRDefault="00291426">
      <w:r>
        <w:rPr>
          <w:noProof/>
          <w:lang w:eastAsia="en-CA"/>
        </w:rPr>
        <w:lastRenderedPageBreak/>
        <w:drawing>
          <wp:inline distT="0" distB="0" distL="0" distR="0" wp14:anchorId="5BDB576F" wp14:editId="5527744D">
            <wp:extent cx="5943600" cy="29444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944495"/>
                    </a:xfrm>
                    <a:prstGeom prst="rect">
                      <a:avLst/>
                    </a:prstGeom>
                  </pic:spPr>
                </pic:pic>
              </a:graphicData>
            </a:graphic>
          </wp:inline>
        </w:drawing>
      </w:r>
    </w:p>
    <w:p w:rsidR="00291426" w:rsidRDefault="00D559B9" w:rsidP="00291426">
      <w:pPr>
        <w:autoSpaceDE w:val="0"/>
        <w:autoSpaceDN w:val="0"/>
        <w:adjustRightInd w:val="0"/>
        <w:spacing w:after="0" w:line="240" w:lineRule="auto"/>
      </w:pPr>
      <w:r>
        <w:rPr>
          <w:rFonts w:ascii="Times-Bold" w:hAnsi="Times-Bold" w:cs="Times-Bold"/>
          <w:b/>
          <w:bCs/>
        </w:rPr>
        <w:t>Fig FM1</w:t>
      </w:r>
      <w:r w:rsidR="00291426">
        <w:rPr>
          <w:rFonts w:ascii="Times-Bold" w:hAnsi="Times-Bold" w:cs="Times-Bold"/>
          <w:b/>
          <w:bCs/>
        </w:rPr>
        <w:t xml:space="preserve"> – Fig S1b taken from Frank et al.  </w:t>
      </w:r>
      <w:r w:rsidR="00291426">
        <w:rPr>
          <w:rFonts w:ascii="Times-Roman" w:hAnsi="Times-Roman" w:cs="Times-Roman"/>
        </w:rPr>
        <w:t>Biomass estimates from capelin surveys in the NL region compared to the ongoing Div. 3L survey up to 1994.</w:t>
      </w:r>
    </w:p>
    <w:p w:rsidR="00291426" w:rsidRDefault="00291426">
      <w:r>
        <w:br w:type="page"/>
      </w:r>
    </w:p>
    <w:p w:rsidR="0017638C" w:rsidRDefault="0017638C"/>
    <w:p w:rsidR="0017638C" w:rsidRDefault="0017638C">
      <w:r>
        <w:rPr>
          <w:noProof/>
          <w:lang w:eastAsia="en-CA"/>
        </w:rPr>
        <w:drawing>
          <wp:inline distT="0" distB="0" distL="0" distR="0" wp14:anchorId="4CDD860D" wp14:editId="05193049">
            <wp:extent cx="4707463" cy="2876550"/>
            <wp:effectExtent l="0" t="0" r="0" b="0"/>
            <wp:docPr id="3076"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Grp="1"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8575" cy="2883340"/>
                    </a:xfrm>
                    <a:prstGeom prst="rect">
                      <a:avLst/>
                    </a:prstGeom>
                    <a:noFill/>
                    <a:ln>
                      <a:noFill/>
                    </a:ln>
                    <a:effectLst/>
                    <a:extLst/>
                  </pic:spPr>
                </pic:pic>
              </a:graphicData>
            </a:graphic>
          </wp:inline>
        </w:drawing>
      </w:r>
    </w:p>
    <w:p w:rsidR="0017638C" w:rsidRDefault="0017638C">
      <w:r>
        <w:t>Fig FM</w:t>
      </w:r>
      <w:r w:rsidR="00D559B9">
        <w:t>2</w:t>
      </w:r>
      <w:r>
        <w:t xml:space="preserve"> – Temporal trends in spring acoustic and bottom trawl abundance estimates from 1995-2015. </w:t>
      </w:r>
    </w:p>
    <w:p w:rsidR="0017638C" w:rsidRDefault="0017638C" w:rsidP="0017638C">
      <w:r>
        <w:br w:type="page"/>
      </w:r>
    </w:p>
    <w:p w:rsidR="0017638C" w:rsidRDefault="0017638C"/>
    <w:p w:rsidR="0017638C" w:rsidRDefault="0017638C">
      <w:r w:rsidRPr="0017638C">
        <w:rPr>
          <w:noProof/>
          <w:lang w:eastAsia="en-CA"/>
        </w:rPr>
        <w:drawing>
          <wp:inline distT="0" distB="0" distL="0" distR="0" wp14:anchorId="52A33D9A" wp14:editId="5B7F30EF">
            <wp:extent cx="5943600" cy="407278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72789"/>
                    </a:xfrm>
                    <a:prstGeom prst="rect">
                      <a:avLst/>
                    </a:prstGeom>
                    <a:noFill/>
                    <a:ln>
                      <a:noFill/>
                    </a:ln>
                  </pic:spPr>
                </pic:pic>
              </a:graphicData>
            </a:graphic>
          </wp:inline>
        </w:drawing>
      </w:r>
    </w:p>
    <w:p w:rsidR="0017638C" w:rsidRDefault="0017638C">
      <w:r>
        <w:t>Fig FM</w:t>
      </w:r>
      <w:r w:rsidR="00D559B9">
        <w:t>3</w:t>
      </w:r>
      <w:r>
        <w:t xml:space="preserve"> – Age composition by </w:t>
      </w:r>
      <w:proofErr w:type="spellStart"/>
      <w:r>
        <w:t>Nafo</w:t>
      </w:r>
      <w:proofErr w:type="spellEnd"/>
      <w:r>
        <w:t xml:space="preserve"> Division of capelin captured in fall </w:t>
      </w:r>
      <w:proofErr w:type="gramStart"/>
      <w:r>
        <w:t>2J3K(</w:t>
      </w:r>
      <w:proofErr w:type="gramEnd"/>
      <w:r>
        <w:t xml:space="preserve">L) acoustic surveys and in </w:t>
      </w:r>
      <w:proofErr w:type="spellStart"/>
      <w:r>
        <w:t>Campelen</w:t>
      </w:r>
      <w:proofErr w:type="spellEnd"/>
      <w:r>
        <w:t xml:space="preserve"> Fall 2J3KL bottom trawl surveys during period of different spring abundance index levels.</w:t>
      </w:r>
    </w:p>
    <w:p w:rsidR="00A15C24" w:rsidRDefault="00A15C24">
      <w:r>
        <w:rPr>
          <w:noProof/>
          <w:lang w:eastAsia="en-CA"/>
        </w:rPr>
        <w:lastRenderedPageBreak/>
        <w:drawing>
          <wp:inline distT="0" distB="0" distL="0" distR="0" wp14:anchorId="2CCFC2AB" wp14:editId="78BDEC9D">
            <wp:extent cx="6534150" cy="474345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291426" w:rsidRDefault="00A15C24">
      <w:r>
        <w:t>Figure FM</w:t>
      </w:r>
      <w:r w:rsidR="00E27276">
        <w:t>4</w:t>
      </w:r>
      <w:r>
        <w:t xml:space="preserve">– Age composition of capelin found in the spring 3L acoustic survey </w:t>
      </w:r>
      <w:proofErr w:type="gramStart"/>
      <w:r>
        <w:t>from  1985</w:t>
      </w:r>
      <w:proofErr w:type="gramEnd"/>
      <w:r>
        <w:t>-2015.  Hatched bars indicate immature individuals.</w:t>
      </w:r>
      <w:r w:rsidR="003417FA">
        <w:t xml:space="preserve"> (2015 assessment excel)</w:t>
      </w:r>
    </w:p>
    <w:p w:rsidR="003417FA" w:rsidRDefault="003417FA"/>
    <w:p w:rsidR="003417FA" w:rsidRDefault="003417FA"/>
    <w:p w:rsidR="003417FA" w:rsidRDefault="003417FA"/>
    <w:p w:rsidR="00291426" w:rsidRDefault="00291426" w:rsidP="00291426">
      <w:r>
        <w:br w:type="page"/>
      </w:r>
    </w:p>
    <w:p w:rsidR="008D0A11" w:rsidRDefault="008D0A11">
      <w:r>
        <w:rPr>
          <w:noProof/>
          <w:lang w:eastAsia="en-CA"/>
        </w:rPr>
        <w:lastRenderedPageBreak/>
        <mc:AlternateContent>
          <mc:Choice Requires="wpg">
            <w:drawing>
              <wp:anchor distT="0" distB="0" distL="114300" distR="114300" simplePos="0" relativeHeight="251660288" behindDoc="0" locked="0" layoutInCell="1" allowOverlap="1" wp14:anchorId="2C928B40" wp14:editId="0CF4D7F7">
                <wp:simplePos x="0" y="0"/>
                <wp:positionH relativeFrom="column">
                  <wp:posOffset>1038225</wp:posOffset>
                </wp:positionH>
                <wp:positionV relativeFrom="paragraph">
                  <wp:posOffset>-127000</wp:posOffset>
                </wp:positionV>
                <wp:extent cx="3505200" cy="2943225"/>
                <wp:effectExtent l="0" t="0" r="0" b="9525"/>
                <wp:wrapNone/>
                <wp:docPr id="9" name="Group 9"/>
                <wp:cNvGraphicFramePr/>
                <a:graphic xmlns:a="http://schemas.openxmlformats.org/drawingml/2006/main">
                  <a:graphicData uri="http://schemas.microsoft.com/office/word/2010/wordprocessingGroup">
                    <wpg:wgp>
                      <wpg:cNvGrpSpPr/>
                      <wpg:grpSpPr>
                        <a:xfrm>
                          <a:off x="0" y="0"/>
                          <a:ext cx="3505200" cy="2943225"/>
                          <a:chOff x="0" y="0"/>
                          <a:chExt cx="3505200" cy="2943225"/>
                        </a:xfrm>
                      </wpg:grpSpPr>
                      <pic:pic xmlns:pic="http://schemas.openxmlformats.org/drawingml/2006/picture">
                        <pic:nvPicPr>
                          <pic:cNvPr id="6" name="Picture 6" descr="Tel 526 stratum"/>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409575" y="0"/>
                            <a:ext cx="3095625" cy="2943225"/>
                          </a:xfrm>
                          <a:prstGeom prst="rect">
                            <a:avLst/>
                          </a:prstGeom>
                          <a:noFill/>
                          <a:ln>
                            <a:noFill/>
                          </a:ln>
                        </pic:spPr>
                      </pic:pic>
                      <wps:wsp>
                        <wps:cNvPr id="307" name="Text Box 2"/>
                        <wps:cNvSpPr txBox="1">
                          <a:spLocks noChangeArrowheads="1"/>
                        </wps:cNvSpPr>
                        <wps:spPr bwMode="auto">
                          <a:xfrm>
                            <a:off x="0" y="0"/>
                            <a:ext cx="314325" cy="323850"/>
                          </a:xfrm>
                          <a:prstGeom prst="rect">
                            <a:avLst/>
                          </a:prstGeom>
                          <a:solidFill>
                            <a:srgbClr val="FFFFFF"/>
                          </a:solidFill>
                          <a:ln w="9525">
                            <a:solidFill>
                              <a:srgbClr val="000000"/>
                            </a:solidFill>
                            <a:miter lim="800000"/>
                            <a:headEnd/>
                            <a:tailEnd/>
                          </a:ln>
                        </wps:spPr>
                        <wps:txbx>
                          <w:txbxContent>
                            <w:p w:rsidR="003514F2" w:rsidRPr="00476B77" w:rsidRDefault="003514F2" w:rsidP="00476B77">
                              <w:pPr>
                                <w:rPr>
                                  <w:b/>
                                  <w:sz w:val="32"/>
                                  <w:szCs w:val="32"/>
                                </w:rPr>
                              </w:pPr>
                              <w:r w:rsidRPr="00476B77">
                                <w:rPr>
                                  <w:b/>
                                  <w:sz w:val="32"/>
                                  <w:szCs w:val="32"/>
                                </w:rPr>
                                <w:t>A</w:t>
                              </w:r>
                            </w:p>
                          </w:txbxContent>
                        </wps:txbx>
                        <wps:bodyPr rot="0" vert="horz" wrap="square" lIns="91440" tIns="45720" rIns="91440" bIns="45720" anchor="t" anchorCtr="0">
                          <a:noAutofit/>
                        </wps:bodyPr>
                      </wps:wsp>
                    </wpg:wgp>
                  </a:graphicData>
                </a:graphic>
              </wp:anchor>
            </w:drawing>
          </mc:Choice>
          <mc:Fallback>
            <w:pict>
              <v:group id="Group 9" o:spid="_x0000_s1026" style="position:absolute;margin-left:81.75pt;margin-top:-10pt;width:276pt;height:231.75pt;z-index:251660288" coordsize="35052,29432"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Tel 526 stratum" style="position:absolute;left:4095;width:30957;height:29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bd8vBAAAA2gAAAA8AAABkcnMvZG93bnJldi54bWxEj0FrwkAUhO9C/8PyCr1I3dSClOgqIgge&#10;QsHY3h/ZZxLMvg27zyT9992C0OMwM98wm93kOjVQiK1nA2+LDBRx5W3LtYGvy/H1A1QUZIudZzLw&#10;QxF226fZBnPrRz7TUEqtEoRjjgYakT7XOlYNOYwL3xMn7+qDQ0ky1NoGHBPcdXqZZSvtsOW00GBP&#10;h4aqW3l3BopYHAopx3lYXk4yHO/8/Snvxrw8T/s1KKFJ/sOP9skaWMHflXQD9PY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bd8vBAAAA2gAAAA8AAAAAAAAAAAAAAAAAnwIA&#10;AGRycy9kb3ducmV2LnhtbFBLBQYAAAAABAAEAPcAAACNAwAAAAA=&#10;">
                  <v:imagedata r:id="rId18" o:title="Tel 526 stratum"/>
                  <v:path arrowok="t"/>
                </v:shape>
                <v:shapetype id="_x0000_t202" coordsize="21600,21600" o:spt="202" path="m,l,21600r21600,l21600,xe">
                  <v:stroke joinstyle="miter"/>
                  <v:path gradientshapeok="t" o:connecttype="rect"/>
                </v:shapetype>
                <v:shape id="_x0000_s1028" type="#_x0000_t202" style="position:absolute;width:314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3514F2" w:rsidRPr="00476B77" w:rsidRDefault="003514F2" w:rsidP="00476B77">
                        <w:pPr>
                          <w:rPr>
                            <w:b/>
                            <w:sz w:val="32"/>
                            <w:szCs w:val="32"/>
                          </w:rPr>
                        </w:pPr>
                        <w:r w:rsidRPr="00476B77">
                          <w:rPr>
                            <w:b/>
                            <w:sz w:val="32"/>
                            <w:szCs w:val="32"/>
                          </w:rPr>
                          <w:t>A</w:t>
                        </w:r>
                      </w:p>
                    </w:txbxContent>
                  </v:textbox>
                </v:shape>
              </v:group>
            </w:pict>
          </mc:Fallback>
        </mc:AlternateContent>
      </w:r>
    </w:p>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rsidP="008D0A11">
      <w:pPr>
        <w:jc w:val="center"/>
      </w:pPr>
      <w:r>
        <w:rPr>
          <w:noProof/>
          <w:lang w:eastAsia="en-CA"/>
        </w:rPr>
        <mc:AlternateContent>
          <mc:Choice Requires="wps">
            <w:drawing>
              <wp:anchor distT="0" distB="0" distL="114300" distR="114300" simplePos="0" relativeHeight="251664384" behindDoc="0" locked="0" layoutInCell="1" allowOverlap="1" wp14:anchorId="663447E1" wp14:editId="7EB679B9">
                <wp:simplePos x="0" y="0"/>
                <wp:positionH relativeFrom="column">
                  <wp:posOffset>0</wp:posOffset>
                </wp:positionH>
                <wp:positionV relativeFrom="paragraph">
                  <wp:posOffset>57150</wp:posOffset>
                </wp:positionV>
                <wp:extent cx="314325" cy="323850"/>
                <wp:effectExtent l="0" t="0" r="28575" b="1905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323850"/>
                        </a:xfrm>
                        <a:prstGeom prst="rect">
                          <a:avLst/>
                        </a:prstGeom>
                        <a:solidFill>
                          <a:srgbClr val="FFFFFF"/>
                        </a:solidFill>
                        <a:ln w="9525">
                          <a:solidFill>
                            <a:srgbClr val="000000"/>
                          </a:solidFill>
                          <a:miter lim="800000"/>
                          <a:headEnd/>
                          <a:tailEnd/>
                        </a:ln>
                      </wps:spPr>
                      <wps:txbx>
                        <w:txbxContent>
                          <w:p w:rsidR="003514F2" w:rsidRPr="00476B77" w:rsidRDefault="003514F2" w:rsidP="00476B77">
                            <w:pPr>
                              <w:rPr>
                                <w:b/>
                                <w:sz w:val="32"/>
                                <w:szCs w:val="32"/>
                              </w:rPr>
                            </w:pPr>
                            <w:r>
                              <w:rPr>
                                <w:b/>
                                <w:sz w:val="32"/>
                                <w:szCs w:val="32"/>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left:0;text-align:left;margin-left:0;margin-top:4.5pt;width:24.75pt;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">
                <v:textbox>
                  <w:txbxContent>
                    <w:p w:rsidR="003514F2" w:rsidRPr="00476B77" w:rsidRDefault="003514F2" w:rsidP="00476B77">
                      <w:pPr>
                        <w:rPr>
                          <w:b/>
                          <w:sz w:val="32"/>
                          <w:szCs w:val="32"/>
                        </w:rPr>
                      </w:pPr>
                      <w:r>
                        <w:rPr>
                          <w:b/>
                          <w:sz w:val="32"/>
                          <w:szCs w:val="32"/>
                        </w:rPr>
                        <w:t>B</w:t>
                      </w:r>
                    </w:p>
                  </w:txbxContent>
                </v:textbox>
              </v:shape>
            </w:pict>
          </mc:Fallback>
        </mc:AlternateContent>
      </w:r>
      <w:r>
        <w:rPr>
          <w:noProof/>
          <w:lang w:eastAsia="en-CA"/>
        </w:rPr>
        <w:drawing>
          <wp:inline distT="0" distB="0" distL="0" distR="0" wp14:anchorId="7320F9CA" wp14:editId="531BA275">
            <wp:extent cx="5241448" cy="4048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62382" cy="4064293"/>
                    </a:xfrm>
                    <a:prstGeom prst="rect">
                      <a:avLst/>
                    </a:prstGeom>
                  </pic:spPr>
                </pic:pic>
              </a:graphicData>
            </a:graphic>
          </wp:inline>
        </w:drawing>
      </w:r>
    </w:p>
    <w:p w:rsidR="009D7ED2" w:rsidRDefault="00291426">
      <w:r>
        <w:t>Figure FM</w:t>
      </w:r>
      <w:r w:rsidR="00E27276">
        <w:t>5</w:t>
      </w:r>
      <w:r>
        <w:t xml:space="preserve"> - </w:t>
      </w:r>
      <w:r w:rsidR="005140BC">
        <w:t xml:space="preserve"> </w:t>
      </w:r>
      <w:r w:rsidR="008D0A11">
        <w:t xml:space="preserve">NAFO Division 3L with stratum </w:t>
      </w:r>
      <w:r w:rsidR="009D7ED2">
        <w:t xml:space="preserve">boundaries </w:t>
      </w:r>
      <w:r w:rsidR="008D0A11">
        <w:t xml:space="preserve">used during spring acoustic capelin survey indicated (A); </w:t>
      </w:r>
      <w:r w:rsidR="009D7ED2">
        <w:t>the p</w:t>
      </w:r>
      <w:r w:rsidR="005140BC">
        <w:t xml:space="preserve">roportion of maturing </w:t>
      </w:r>
      <w:r w:rsidR="009D7ED2">
        <w:t xml:space="preserve">capelin by </w:t>
      </w:r>
      <w:r w:rsidR="005140BC">
        <w:t>age (2- upper, 3 lower) and survey stratum as observed during s</w:t>
      </w:r>
      <w:r w:rsidR="009D7ED2">
        <w:t xml:space="preserve">urveys from </w:t>
      </w:r>
      <w:del w:id="300" w:author="DFO-MPO" w:date="2018-02-19T16:46:00Z">
        <w:r w:rsidR="009D7ED2" w:rsidDel="00262523">
          <w:delText>1985</w:delText>
        </w:r>
      </w:del>
      <w:ins w:id="301" w:author="DFO-MPO" w:date="2018-02-19T16:46:00Z">
        <w:r w:rsidR="00262523">
          <w:t>1982</w:t>
        </w:r>
      </w:ins>
      <w:r w:rsidR="009D7ED2">
        <w:t>-2015 (</w:t>
      </w:r>
      <w:r w:rsidR="009D7ED2" w:rsidRPr="009D7ED2">
        <w:rPr>
          <w:b/>
        </w:rPr>
        <w:t>B</w:t>
      </w:r>
      <w:r w:rsidR="009D7ED2">
        <w:t xml:space="preserve">).  </w:t>
      </w:r>
    </w:p>
    <w:p w:rsidR="009D7ED2" w:rsidRDefault="009D7ED2">
      <w:r>
        <w:br w:type="page"/>
      </w:r>
      <w:r w:rsidR="00F70462">
        <w:rPr>
          <w:noProof/>
          <w:lang w:eastAsia="en-CA"/>
        </w:rPr>
        <w:lastRenderedPageBreak/>
        <w:drawing>
          <wp:inline distT="0" distB="0" distL="0" distR="0">
            <wp:extent cx="3924300" cy="41741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nity Bay Acoustic Survey.emf"/>
                    <pic:cNvPicPr/>
                  </pic:nvPicPr>
                  <pic:blipFill>
                    <a:blip r:embed="rId20">
                      <a:extLst>
                        <a:ext uri="{28A0092B-C50C-407E-A947-70E740481C1C}">
                          <a14:useLocalDpi xmlns:a14="http://schemas.microsoft.com/office/drawing/2010/main" val="0"/>
                        </a:ext>
                      </a:extLst>
                    </a:blip>
                    <a:stretch>
                      <a:fillRect/>
                    </a:stretch>
                  </pic:blipFill>
                  <pic:spPr>
                    <a:xfrm>
                      <a:off x="0" y="0"/>
                      <a:ext cx="3924300" cy="4174181"/>
                    </a:xfrm>
                    <a:prstGeom prst="rect">
                      <a:avLst/>
                    </a:prstGeom>
                  </pic:spPr>
                </pic:pic>
              </a:graphicData>
            </a:graphic>
          </wp:inline>
        </w:drawing>
      </w:r>
    </w:p>
    <w:p w:rsidR="00F70462" w:rsidRDefault="00F70462"/>
    <w:p w:rsidR="00F70462" w:rsidRDefault="00F70462">
      <w:r>
        <w:t xml:space="preserve">Figure FM-6 Inshore seasonal survey site Trinity Bay indicating the </w:t>
      </w:r>
      <w:proofErr w:type="spellStart"/>
      <w:r>
        <w:t>postion</w:t>
      </w:r>
      <w:proofErr w:type="spellEnd"/>
      <w:r>
        <w:t xml:space="preserve"> of acoustic transects (solid lines) and 100, 200 and 500 depth contours (dashed lines). </w:t>
      </w:r>
    </w:p>
    <w:p w:rsidR="00856257" w:rsidRDefault="00856257"/>
    <w:p w:rsidR="00856257" w:rsidRDefault="00856257" w:rsidP="00856257">
      <w:r>
        <w:br w:type="page"/>
      </w:r>
    </w:p>
    <w:p w:rsidR="00D20AC6" w:rsidRDefault="00DC55FD">
      <w:r>
        <w:rPr>
          <w:noProof/>
          <w:lang w:eastAsia="en-CA"/>
        </w:rPr>
        <w:lastRenderedPageBreak/>
        <w:drawing>
          <wp:inline distT="0" distB="0" distL="0" distR="0" wp14:anchorId="0C08F6D1" wp14:editId="4EF1710A">
            <wp:extent cx="4924425" cy="257175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00017CCC">
        <w:rPr>
          <w:noProof/>
          <w:lang w:eastAsia="en-CA"/>
        </w:rPr>
        <w:drawing>
          <wp:inline distT="0" distB="0" distL="0" distR="0" wp14:anchorId="610F0DDC" wp14:editId="19938F69">
            <wp:extent cx="4557713" cy="2543175"/>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025D1A" w:rsidRDefault="00D20AC6">
      <w:r>
        <w:t xml:space="preserve">Figure FM-7 –Maturity stage composition </w:t>
      </w:r>
      <w:r w:rsidR="00017CCC">
        <w:t xml:space="preserve">(Upper) and age composition (lower) </w:t>
      </w:r>
      <w:r>
        <w:t xml:space="preserve">of capelin sampled in Trinity Bay during </w:t>
      </w:r>
      <w:proofErr w:type="spellStart"/>
      <w:r>
        <w:t>sesasonal</w:t>
      </w:r>
      <w:proofErr w:type="spellEnd"/>
      <w:r>
        <w:t xml:space="preserve"> surveys </w:t>
      </w:r>
      <w:r w:rsidR="00017CCC">
        <w:t>2002 -</w:t>
      </w:r>
      <w:r>
        <w:t>2007.</w:t>
      </w:r>
      <w:r w:rsidR="00017CCC">
        <w:t xml:space="preserve"> </w:t>
      </w:r>
    </w:p>
    <w:p w:rsidR="00025D1A" w:rsidRDefault="00025D1A" w:rsidP="00025D1A">
      <w:r>
        <w:br w:type="page"/>
      </w:r>
    </w:p>
    <w:p w:rsidR="00D20AC6" w:rsidDel="00262523" w:rsidRDefault="00C3208E">
      <w:pPr>
        <w:rPr>
          <w:del w:id="302" w:author="DFO-MPO" w:date="2018-02-19T16:44:00Z"/>
        </w:rPr>
      </w:pPr>
      <w:del w:id="303" w:author="DFO-MPO" w:date="2018-02-19T16:44:00Z">
        <w:r w:rsidDel="00262523">
          <w:rPr>
            <w:noProof/>
            <w:lang w:eastAsia="en-CA"/>
          </w:rPr>
          <w:lastRenderedPageBreak/>
          <w:drawing>
            <wp:inline distT="0" distB="0" distL="0" distR="0" wp14:anchorId="191364F5" wp14:editId="1814BC29">
              <wp:extent cx="4919662" cy="2743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del>
    </w:p>
    <w:p w:rsidR="00C3208E" w:rsidDel="00262523" w:rsidRDefault="00C3208E">
      <w:pPr>
        <w:rPr>
          <w:del w:id="304" w:author="DFO-MPO" w:date="2018-02-19T16:44:00Z"/>
        </w:rPr>
      </w:pPr>
    </w:p>
    <w:p w:rsidR="00C3208E" w:rsidDel="00262523" w:rsidRDefault="00C3208E">
      <w:pPr>
        <w:rPr>
          <w:del w:id="305" w:author="DFO-MPO" w:date="2018-02-19T16:44:00Z"/>
        </w:rPr>
      </w:pPr>
      <w:del w:id="306" w:author="DFO-MPO" w:date="2018-02-19T16:44:00Z">
        <w:r w:rsidDel="00262523">
          <w:delText>Fig FM-8 Seasonal biomass trends in Trinity Bay September 2003 – Sep 2005.</w:delText>
        </w:r>
        <w:r w:rsidR="001D1107" w:rsidDel="00262523">
          <w:delText xml:space="preserve"> Note May values are for the Main Bay portion only, all others are for the complete Bay. Biomass estimates were not available for April surveys.</w:delText>
        </w:r>
      </w:del>
    </w:p>
    <w:p w:rsidR="00262523" w:rsidRDefault="00262523" w:rsidP="00262523">
      <w:pPr>
        <w:rPr>
          <w:ins w:id="307" w:author="DFO-MPO" w:date="2018-02-19T16:44:00Z"/>
        </w:rPr>
      </w:pPr>
      <w:ins w:id="308" w:author="DFO-MPO" w:date="2018-02-19T16:44:00Z">
        <w:r>
          <w:rPr>
            <w:noProof/>
            <w:lang w:eastAsia="en-CA"/>
          </w:rPr>
          <w:drawing>
            <wp:inline distT="0" distB="0" distL="0" distR="0" wp14:anchorId="3B7DA1BF" wp14:editId="5DB2FCBE">
              <wp:extent cx="4200525" cy="2752725"/>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ins>
    </w:p>
    <w:p w:rsidR="00262523" w:rsidRDefault="00262523" w:rsidP="00262523">
      <w:pPr>
        <w:rPr>
          <w:ins w:id="309" w:author="DFO-MPO" w:date="2018-02-19T16:44:00Z"/>
        </w:rPr>
      </w:pPr>
      <w:proofErr w:type="gramStart"/>
      <w:ins w:id="310" w:author="DFO-MPO" w:date="2018-02-19T16:44:00Z">
        <w:r>
          <w:t>Fig FM-8 Seasonal biomass trends in Trinity Bay May 2003-Sept 2005.</w:t>
        </w:r>
        <w:proofErr w:type="gramEnd"/>
        <w:r>
          <w:t xml:space="preserve">  Blue bars amounts in the main bay and red bars are those in the arms and bottom of the bay.  May surveys of the main bay were conducted as part of the SOAS.  There were no estimates of capelin in the Arms May surveys.  </w:t>
        </w:r>
      </w:ins>
    </w:p>
    <w:p w:rsidR="00B74168" w:rsidRDefault="00B74168"/>
    <w:p w:rsidR="00D20AC6" w:rsidRDefault="00D20AC6" w:rsidP="00D20AC6">
      <w:r>
        <w:br w:type="page"/>
      </w:r>
    </w:p>
    <w:p w:rsidR="00D20AC6" w:rsidRDefault="005A6D00">
      <w:r>
        <w:rPr>
          <w:noProof/>
          <w:lang w:eastAsia="en-CA"/>
        </w:rPr>
        <w:lastRenderedPageBreak/>
        <w:drawing>
          <wp:inline distT="0" distB="0" distL="0" distR="0" wp14:anchorId="08667F83" wp14:editId="4A5AD6CF">
            <wp:extent cx="5943600" cy="36322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3C0B6E" w:rsidRDefault="00E35A11">
      <w:pPr>
        <w:rPr>
          <w:ins w:id="311" w:author="DFO-MPO" w:date="2018-02-19T16:24:00Z"/>
        </w:rPr>
      </w:pPr>
      <w:r>
        <w:t>Figure FM-</w:t>
      </w:r>
      <w:proofErr w:type="gramStart"/>
      <w:r>
        <w:t>9</w:t>
      </w:r>
      <w:r w:rsidR="003C0B6E">
        <w:t xml:space="preserve">  Offshore</w:t>
      </w:r>
      <w:proofErr w:type="gramEnd"/>
      <w:r w:rsidR="003C0B6E">
        <w:t xml:space="preserve"> acoustic index (</w:t>
      </w:r>
      <w:r w:rsidR="005A6D00">
        <w:t>red diamonds</w:t>
      </w:r>
      <w:r w:rsidR="003C0B6E">
        <w:t xml:space="preserve">) and Trinity Bay May acoustic index </w:t>
      </w:r>
      <w:r w:rsidR="005A6D00">
        <w:t xml:space="preserve">(blue diamonds) </w:t>
      </w:r>
      <w:r w:rsidR="003C0B6E">
        <w:t xml:space="preserve">from </w:t>
      </w:r>
      <w:r w:rsidR="00675C10">
        <w:t xml:space="preserve">May surveys conducted </w:t>
      </w:r>
      <w:r w:rsidR="003C0B6E">
        <w:t xml:space="preserve">1998-2017. Dashed grey </w:t>
      </w:r>
      <w:proofErr w:type="gramStart"/>
      <w:r w:rsidR="003C0B6E">
        <w:t>line indicate</w:t>
      </w:r>
      <w:proofErr w:type="gramEnd"/>
      <w:r w:rsidR="003C0B6E">
        <w:t xml:space="preserve"> 95% confidence limits </w:t>
      </w:r>
      <w:r w:rsidR="005A6D00">
        <w:t xml:space="preserve">indices. </w:t>
      </w:r>
    </w:p>
    <w:p w:rsidR="00D51D39" w:rsidRDefault="00D51D39">
      <w:pPr>
        <w:rPr>
          <w:ins w:id="312" w:author="DFO-MPO" w:date="2018-02-19T16:24:00Z"/>
        </w:rPr>
      </w:pPr>
    </w:p>
    <w:p w:rsidR="00D51D39" w:rsidRDefault="00D51D39">
      <w:pPr>
        <w:rPr>
          <w:ins w:id="313" w:author="DFO-MPO" w:date="2018-02-19T16:24:00Z"/>
        </w:rPr>
      </w:pPr>
    </w:p>
    <w:p w:rsidR="00D51D39" w:rsidRDefault="00D51D39">
      <w:pPr>
        <w:rPr>
          <w:ins w:id="314" w:author="DFO-MPO" w:date="2018-02-19T16:24:00Z"/>
        </w:rPr>
      </w:pPr>
    </w:p>
    <w:p w:rsidR="00D51D39" w:rsidRDefault="00D51D39">
      <w:pPr>
        <w:rPr>
          <w:ins w:id="315" w:author="DFO-MPO" w:date="2018-02-19T16:24:00Z"/>
        </w:rPr>
      </w:pPr>
    </w:p>
    <w:p w:rsidR="00D51D39" w:rsidRDefault="00D51D39">
      <w:pPr>
        <w:rPr>
          <w:ins w:id="316" w:author="DFO-MPO" w:date="2018-02-19T16:24:00Z"/>
        </w:rPr>
      </w:pPr>
    </w:p>
    <w:p w:rsidR="00D51D39" w:rsidRDefault="00D51D39">
      <w:pPr>
        <w:rPr>
          <w:ins w:id="317" w:author="DFO-MPO" w:date="2018-02-19T16:24:00Z"/>
        </w:rPr>
      </w:pPr>
    </w:p>
    <w:p w:rsidR="00D51D39" w:rsidRDefault="00D51D39">
      <w:pPr>
        <w:rPr>
          <w:ins w:id="318" w:author="DFO-MPO" w:date="2018-02-19T16:24:00Z"/>
        </w:rPr>
      </w:pPr>
    </w:p>
    <w:p w:rsidR="00D51D39" w:rsidRDefault="00D51D39">
      <w:pPr>
        <w:rPr>
          <w:ins w:id="319" w:author="DFO-MPO" w:date="2018-02-19T16:24:00Z"/>
        </w:rPr>
      </w:pPr>
    </w:p>
    <w:p w:rsidR="00D51D39" w:rsidRDefault="00D51D39">
      <w:pPr>
        <w:rPr>
          <w:ins w:id="320" w:author="DFO-MPO" w:date="2018-02-19T16:24:00Z"/>
        </w:rPr>
      </w:pPr>
    </w:p>
    <w:p w:rsidR="00D51D39" w:rsidRDefault="00D51D39">
      <w:pPr>
        <w:rPr>
          <w:ins w:id="321" w:author="DFO-MPO" w:date="2018-02-19T16:31:00Z"/>
        </w:rPr>
      </w:pPr>
    </w:p>
    <w:p w:rsidR="00D51D39" w:rsidRDefault="00D51D39">
      <w:pPr>
        <w:rPr>
          <w:ins w:id="322" w:author="DFO-MPO" w:date="2018-02-19T16:31:00Z"/>
        </w:rPr>
      </w:pPr>
    </w:p>
    <w:p w:rsidR="00D51D39" w:rsidRDefault="00D51D39">
      <w:pPr>
        <w:rPr>
          <w:ins w:id="323" w:author="DFO-MPO" w:date="2018-02-19T16:40:00Z"/>
        </w:rPr>
      </w:pPr>
    </w:p>
    <w:p w:rsidR="00262523" w:rsidRDefault="00262523">
      <w:pPr>
        <w:rPr>
          <w:ins w:id="324" w:author="DFO-MPO" w:date="2018-02-19T16:40:00Z"/>
        </w:rPr>
      </w:pPr>
      <w:ins w:id="325" w:author="DFO-MPO" w:date="2018-02-19T16:40:00Z">
        <w:r>
          <w:rPr>
            <w:noProof/>
            <w:lang w:eastAsia="en-CA"/>
          </w:rPr>
          <w:lastRenderedPageBreak/>
          <w:drawing>
            <wp:inline distT="0" distB="0" distL="0" distR="0">
              <wp:extent cx="3137715" cy="241935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42978" cy="2423408"/>
                      </a:xfrm>
                      <a:prstGeom prst="rect">
                        <a:avLst/>
                      </a:prstGeom>
                      <a:noFill/>
                      <a:ln>
                        <a:noFill/>
                      </a:ln>
                    </pic:spPr>
                  </pic:pic>
                </a:graphicData>
              </a:graphic>
            </wp:inline>
          </w:drawing>
        </w:r>
      </w:ins>
    </w:p>
    <w:p w:rsidR="00262523" w:rsidRDefault="00262523">
      <w:pPr>
        <w:rPr>
          <w:ins w:id="326" w:author="DFO-MPO" w:date="2018-02-19T16:39:00Z"/>
        </w:rPr>
      </w:pPr>
      <w:ins w:id="327" w:author="DFO-MPO" w:date="2018-02-19T16:39:00Z">
        <w:r>
          <w:rPr>
            <w:noProof/>
            <w:lang w:eastAsia="en-CA"/>
          </w:rPr>
          <w:drawing>
            <wp:inline distT="0" distB="0" distL="0" distR="0">
              <wp:extent cx="3270435" cy="252412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74042" cy="2526909"/>
                      </a:xfrm>
                      <a:prstGeom prst="rect">
                        <a:avLst/>
                      </a:prstGeom>
                      <a:noFill/>
                      <a:ln>
                        <a:noFill/>
                      </a:ln>
                    </pic:spPr>
                  </pic:pic>
                </a:graphicData>
              </a:graphic>
            </wp:inline>
          </w:drawing>
        </w:r>
      </w:ins>
    </w:p>
    <w:p w:rsidR="00262523" w:rsidRDefault="00262523">
      <w:pPr>
        <w:rPr>
          <w:ins w:id="328" w:author="DFO-MPO" w:date="2018-02-19T16:38:00Z"/>
        </w:rPr>
      </w:pPr>
      <w:ins w:id="329" w:author="DFO-MPO" w:date="2018-02-19T16:40:00Z">
        <w:r>
          <w:rPr>
            <w:noProof/>
            <w:lang w:eastAsia="en-CA"/>
          </w:rPr>
          <w:drawing>
            <wp:inline distT="0" distB="0" distL="0" distR="0">
              <wp:extent cx="3034826" cy="2352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36393" cy="2353890"/>
                      </a:xfrm>
                      <a:prstGeom prst="rect">
                        <a:avLst/>
                      </a:prstGeom>
                      <a:noFill/>
                      <a:ln>
                        <a:noFill/>
                      </a:ln>
                    </pic:spPr>
                  </pic:pic>
                </a:graphicData>
              </a:graphic>
            </wp:inline>
          </w:drawing>
        </w:r>
      </w:ins>
    </w:p>
    <w:p w:rsidR="00262523" w:rsidRDefault="00262523">
      <w:pPr>
        <w:rPr>
          <w:ins w:id="330" w:author="DFO-MPO" w:date="2018-02-19T16:38:00Z"/>
        </w:rPr>
      </w:pPr>
      <w:proofErr w:type="gramStart"/>
      <w:ins w:id="331" w:author="DFO-MPO" w:date="2018-02-19T16:42:00Z">
        <w:r>
          <w:lastRenderedPageBreak/>
          <w:t>Figure Age Composition Age composition of fish caught in the spring acoustic survey (top panel), and by the inshore commercial capelin fishery in Division 3K (middle panel) and Division 3L (bottom panel).</w:t>
        </w:r>
        <w:proofErr w:type="gramEnd"/>
        <w:r>
          <w:t xml:space="preserve"> </w:t>
        </w:r>
      </w:ins>
    </w:p>
    <w:p w:rsidR="00262523" w:rsidRDefault="00262523">
      <w:pPr>
        <w:rPr>
          <w:ins w:id="332" w:author="DFO-MPO" w:date="2018-02-19T16:38:00Z"/>
        </w:rPr>
      </w:pPr>
    </w:p>
    <w:p w:rsidR="00262523" w:rsidRDefault="00262523">
      <w:pPr>
        <w:rPr>
          <w:ins w:id="333" w:author="DFO-MPO" w:date="2018-02-19T16:38:00Z"/>
        </w:rPr>
      </w:pPr>
    </w:p>
    <w:p w:rsidR="00262523" w:rsidRDefault="00262523">
      <w:pPr>
        <w:rPr>
          <w:ins w:id="334" w:author="DFO-MPO" w:date="2018-02-19T16:31:00Z"/>
        </w:rPr>
      </w:pPr>
    </w:p>
    <w:p w:rsidR="00D51D39" w:rsidRDefault="00D51D39">
      <w:pPr>
        <w:rPr>
          <w:ins w:id="335" w:author="DFO-MPO" w:date="2018-02-19T16:26:00Z"/>
        </w:rPr>
      </w:pPr>
      <w:ins w:id="336" w:author="DFO-MPO" w:date="2018-02-19T16:26:00Z">
        <w:r>
          <w:rPr>
            <w:noProof/>
            <w:lang w:eastAsia="en-CA"/>
          </w:rPr>
          <w:drawing>
            <wp:inline distT="0" distB="0" distL="0" distR="0">
              <wp:extent cx="5943600" cy="45783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578376"/>
                      </a:xfrm>
                      <a:prstGeom prst="rect">
                        <a:avLst/>
                      </a:prstGeom>
                      <a:noFill/>
                      <a:ln>
                        <a:noFill/>
                      </a:ln>
                    </pic:spPr>
                  </pic:pic>
                </a:graphicData>
              </a:graphic>
            </wp:inline>
          </w:drawing>
        </w:r>
      </w:ins>
    </w:p>
    <w:p w:rsidR="00D51D39" w:rsidRPr="00E138E2" w:rsidRDefault="00D51D39">
      <w:ins w:id="337" w:author="DFO-MPO" w:date="2018-02-19T16:26:00Z">
        <w:r>
          <w:t xml:space="preserve">Figure Mortality Index of total mortality for capelin in Division 3L estimated from the spring acoustic surveys. </w:t>
        </w:r>
      </w:ins>
      <w:ins w:id="338" w:author="DFO-MPO" w:date="2018-02-19T16:27:00Z">
        <w:r>
          <w:t xml:space="preserve">Time series of the index are provided for capelin between ages 2 and 3, 3 and 4, 4 and 5, and 5 and 6. The time series for capelin between ages 1 and 2 is not shown as age-1 capelin are not fully recruited to the trawl gear. </w:t>
        </w:r>
      </w:ins>
      <w:ins w:id="339" w:author="DFO-MPO" w:date="2018-02-19T16:28:00Z">
        <w:r>
          <w:t>Note that values for 2010 over estimate the index of total mortality while values for 2011 under estimate the index as the 2010 survey had poor coverage of the capelin population and the abundances for the same cohorts a year later were somewhat higher</w:t>
        </w:r>
      </w:ins>
      <w:ins w:id="340" w:author="DFO-MPO" w:date="2018-02-19T16:30:00Z">
        <w:r>
          <w:t>.</w:t>
        </w:r>
      </w:ins>
    </w:p>
    <w:sectPr w:rsidR="00D51D39" w:rsidRPr="00E138E2">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DFO-MPO" w:date="2018-03-05T10:12:00Z" w:initials="HM">
    <w:p w:rsidR="00402AED" w:rsidRDefault="00402AED">
      <w:pPr>
        <w:pStyle w:val="CommentText"/>
      </w:pPr>
      <w:r>
        <w:rPr>
          <w:rStyle w:val="CommentReference"/>
        </w:rPr>
        <w:annotationRef/>
      </w:r>
      <w:proofErr w:type="spellStart"/>
      <w:r>
        <w:t>Gjosaeter</w:t>
      </w:r>
      <w:proofErr w:type="spellEnd"/>
      <w:r>
        <w:t xml:space="preserve"> 1998 The population biology and exploitation of capelin in the Barents Sea SARSIA 83: 453-496 </w:t>
      </w:r>
    </w:p>
  </w:comment>
  <w:comment w:id="2" w:author="DFO-MPO" w:date="2018-03-05T10:32:00Z" w:initials="HM">
    <w:p w:rsidR="0087597C" w:rsidRDefault="0087597C">
      <w:pPr>
        <w:pStyle w:val="CommentText"/>
      </w:pPr>
      <w:r>
        <w:rPr>
          <w:rStyle w:val="CommentReference"/>
        </w:rPr>
        <w:annotationRef/>
      </w:r>
      <w:r>
        <w:t>I can’t find this reference, so I’m not sure if this is referring to Gulf or Scotian Shelf/Gulf of Maine</w:t>
      </w:r>
    </w:p>
  </w:comment>
  <w:comment w:id="3" w:author="DFO-MPO" w:date="2018-03-02T15:14:00Z" w:initials="HM">
    <w:p w:rsidR="005B1F8E" w:rsidRDefault="005B1F8E">
      <w:pPr>
        <w:pStyle w:val="CommentText"/>
      </w:pPr>
      <w:r>
        <w:rPr>
          <w:rStyle w:val="CommentReference"/>
        </w:rPr>
        <w:annotationRef/>
      </w:r>
      <w:r>
        <w:t>Figure available for this section?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75F0" w:rsidRDefault="00D975F0" w:rsidP="00767E45">
      <w:pPr>
        <w:spacing w:after="0" w:line="240" w:lineRule="auto"/>
      </w:pPr>
      <w:r>
        <w:separator/>
      </w:r>
    </w:p>
  </w:endnote>
  <w:endnote w:type="continuationSeparator" w:id="0">
    <w:p w:rsidR="00D975F0" w:rsidRDefault="00D975F0" w:rsidP="00767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dvPL">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Times-Bold">
    <w:panose1 w:val="00000000000000000000"/>
    <w:charset w:val="00"/>
    <w:family w:val="swiss"/>
    <w:notTrueType/>
    <w:pitch w:val="default"/>
    <w:sig w:usb0="00000003" w:usb1="00000000" w:usb2="00000000" w:usb3="00000000" w:csb0="00000001" w:csb1="00000000"/>
  </w:font>
  <w:font w:name="Times-Roman">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75F0" w:rsidRDefault="00D975F0" w:rsidP="00767E45">
      <w:pPr>
        <w:spacing w:after="0" w:line="240" w:lineRule="auto"/>
      </w:pPr>
      <w:r>
        <w:separator/>
      </w:r>
    </w:p>
  </w:footnote>
  <w:footnote w:type="continuationSeparator" w:id="0">
    <w:p w:rsidR="00D975F0" w:rsidRDefault="00D975F0" w:rsidP="00767E4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EE2D11"/>
    <w:multiLevelType w:val="hybridMultilevel"/>
    <w:tmpl w:val="A10CCCAA"/>
    <w:lvl w:ilvl="0" w:tplc="8AF0944C">
      <w:start w:val="1"/>
      <w:numFmt w:val="decimal"/>
      <w:lvlText w:val="%1.)"/>
      <w:lvlJc w:val="left"/>
      <w:pPr>
        <w:ind w:left="1800" w:hanging="108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
    <w:nsid w:val="1C964FB1"/>
    <w:multiLevelType w:val="hybridMultilevel"/>
    <w:tmpl w:val="7592D28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Ecology Prog Serie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pv5prxr6xz2a4ea50h5dww0ewvx0ttdtdsa&quot;&gt;biblio_db&lt;record-ids&gt;&lt;item&gt;35&lt;/item&gt;&lt;item&gt;67&lt;/item&gt;&lt;item&gt;105&lt;/item&gt;&lt;item&gt;112&lt;/item&gt;&lt;item&gt;114&lt;/item&gt;&lt;item&gt;135&lt;/item&gt;&lt;item&gt;176&lt;/item&gt;&lt;item&gt;188&lt;/item&gt;&lt;item&gt;189&lt;/item&gt;&lt;item&gt;193&lt;/item&gt;&lt;item&gt;320&lt;/item&gt;&lt;item&gt;558&lt;/item&gt;&lt;item&gt;645&lt;/item&gt;&lt;item&gt;703&lt;/item&gt;&lt;item&gt;712&lt;/item&gt;&lt;item&gt;717&lt;/item&gt;&lt;item&gt;729&lt;/item&gt;&lt;item&gt;732&lt;/item&gt;&lt;item&gt;743&lt;/item&gt;&lt;item&gt;749&lt;/item&gt;&lt;item&gt;755&lt;/item&gt;&lt;item&gt;831&lt;/item&gt;&lt;item&gt;833&lt;/item&gt;&lt;item&gt;835&lt;/item&gt;&lt;item&gt;880&lt;/item&gt;&lt;item&gt;881&lt;/item&gt;&lt;item&gt;882&lt;/item&gt;&lt;item&gt;883&lt;/item&gt;&lt;item&gt;884&lt;/item&gt;&lt;item&gt;885&lt;/item&gt;&lt;item&gt;886&lt;/item&gt;&lt;item&gt;887&lt;/item&gt;&lt;item&gt;888&lt;/item&gt;&lt;item&gt;889&lt;/item&gt;&lt;item&gt;890&lt;/item&gt;&lt;item&gt;891&lt;/item&gt;&lt;/record-ids&gt;&lt;/item&gt;&lt;/Libraries&gt;"/>
  </w:docVars>
  <w:rsids>
    <w:rsidRoot w:val="007F2561"/>
    <w:rsid w:val="000004F4"/>
    <w:rsid w:val="00001CB2"/>
    <w:rsid w:val="00002E26"/>
    <w:rsid w:val="00003416"/>
    <w:rsid w:val="00005891"/>
    <w:rsid w:val="00012E13"/>
    <w:rsid w:val="00015DBD"/>
    <w:rsid w:val="000177A6"/>
    <w:rsid w:val="00017CCC"/>
    <w:rsid w:val="00022671"/>
    <w:rsid w:val="00025D1A"/>
    <w:rsid w:val="00033B0E"/>
    <w:rsid w:val="00037BD5"/>
    <w:rsid w:val="00040AA0"/>
    <w:rsid w:val="00041061"/>
    <w:rsid w:val="00043899"/>
    <w:rsid w:val="00044F1F"/>
    <w:rsid w:val="00052F0C"/>
    <w:rsid w:val="00053AED"/>
    <w:rsid w:val="00055C26"/>
    <w:rsid w:val="00056B7E"/>
    <w:rsid w:val="00056E8B"/>
    <w:rsid w:val="000605CD"/>
    <w:rsid w:val="0006384C"/>
    <w:rsid w:val="000639CE"/>
    <w:rsid w:val="00066428"/>
    <w:rsid w:val="0006739D"/>
    <w:rsid w:val="00067488"/>
    <w:rsid w:val="0006763D"/>
    <w:rsid w:val="00071887"/>
    <w:rsid w:val="000742A5"/>
    <w:rsid w:val="000751D7"/>
    <w:rsid w:val="000811DB"/>
    <w:rsid w:val="00082B55"/>
    <w:rsid w:val="00083272"/>
    <w:rsid w:val="00091046"/>
    <w:rsid w:val="0009639F"/>
    <w:rsid w:val="00096463"/>
    <w:rsid w:val="000A5597"/>
    <w:rsid w:val="000C0415"/>
    <w:rsid w:val="000C2DDB"/>
    <w:rsid w:val="000C5617"/>
    <w:rsid w:val="000E39F6"/>
    <w:rsid w:val="000E5DAB"/>
    <w:rsid w:val="000F377B"/>
    <w:rsid w:val="000F38B3"/>
    <w:rsid w:val="000F40FD"/>
    <w:rsid w:val="000F4EFB"/>
    <w:rsid w:val="000F6BA0"/>
    <w:rsid w:val="000F7EBD"/>
    <w:rsid w:val="001075C3"/>
    <w:rsid w:val="001237EE"/>
    <w:rsid w:val="00131889"/>
    <w:rsid w:val="00133D1B"/>
    <w:rsid w:val="001356D5"/>
    <w:rsid w:val="00140060"/>
    <w:rsid w:val="0014294B"/>
    <w:rsid w:val="00144C81"/>
    <w:rsid w:val="00144E39"/>
    <w:rsid w:val="00145061"/>
    <w:rsid w:val="00152C03"/>
    <w:rsid w:val="00154FE1"/>
    <w:rsid w:val="00157EC5"/>
    <w:rsid w:val="00164BA1"/>
    <w:rsid w:val="001725DD"/>
    <w:rsid w:val="001751AE"/>
    <w:rsid w:val="0017638C"/>
    <w:rsid w:val="00177BB0"/>
    <w:rsid w:val="00182C41"/>
    <w:rsid w:val="00183AD2"/>
    <w:rsid w:val="00192BD0"/>
    <w:rsid w:val="0019399D"/>
    <w:rsid w:val="001979AE"/>
    <w:rsid w:val="001A4FA2"/>
    <w:rsid w:val="001A7530"/>
    <w:rsid w:val="001B3191"/>
    <w:rsid w:val="001C2CAD"/>
    <w:rsid w:val="001C3C98"/>
    <w:rsid w:val="001C3DF7"/>
    <w:rsid w:val="001D1107"/>
    <w:rsid w:val="001D56D9"/>
    <w:rsid w:val="001D6EF0"/>
    <w:rsid w:val="001E271F"/>
    <w:rsid w:val="001E35F4"/>
    <w:rsid w:val="001E6F07"/>
    <w:rsid w:val="001F4C7B"/>
    <w:rsid w:val="001F60EB"/>
    <w:rsid w:val="00202F5C"/>
    <w:rsid w:val="002036A3"/>
    <w:rsid w:val="002072AF"/>
    <w:rsid w:val="00214FFE"/>
    <w:rsid w:val="00221B79"/>
    <w:rsid w:val="00226345"/>
    <w:rsid w:val="0022696A"/>
    <w:rsid w:val="00240217"/>
    <w:rsid w:val="00251D05"/>
    <w:rsid w:val="00253246"/>
    <w:rsid w:val="00253327"/>
    <w:rsid w:val="00253D95"/>
    <w:rsid w:val="00254581"/>
    <w:rsid w:val="00256E1C"/>
    <w:rsid w:val="00262523"/>
    <w:rsid w:val="00263C87"/>
    <w:rsid w:val="00276992"/>
    <w:rsid w:val="00286A1E"/>
    <w:rsid w:val="00291426"/>
    <w:rsid w:val="00291CF5"/>
    <w:rsid w:val="002965F3"/>
    <w:rsid w:val="002A6574"/>
    <w:rsid w:val="002A6F49"/>
    <w:rsid w:val="002B12AF"/>
    <w:rsid w:val="002B4CEE"/>
    <w:rsid w:val="002B5EDA"/>
    <w:rsid w:val="002C1E57"/>
    <w:rsid w:val="002C62A0"/>
    <w:rsid w:val="002D1392"/>
    <w:rsid w:val="002D1AE6"/>
    <w:rsid w:val="002D6282"/>
    <w:rsid w:val="002E00F0"/>
    <w:rsid w:val="002E130C"/>
    <w:rsid w:val="002E7F21"/>
    <w:rsid w:val="0030453D"/>
    <w:rsid w:val="00310020"/>
    <w:rsid w:val="003104F7"/>
    <w:rsid w:val="0032076C"/>
    <w:rsid w:val="00326B13"/>
    <w:rsid w:val="00327768"/>
    <w:rsid w:val="0033378E"/>
    <w:rsid w:val="00334094"/>
    <w:rsid w:val="00334A59"/>
    <w:rsid w:val="00335B27"/>
    <w:rsid w:val="003417FA"/>
    <w:rsid w:val="0035047D"/>
    <w:rsid w:val="003514F2"/>
    <w:rsid w:val="00364345"/>
    <w:rsid w:val="00365DCC"/>
    <w:rsid w:val="003757E9"/>
    <w:rsid w:val="00375D5E"/>
    <w:rsid w:val="00375FA5"/>
    <w:rsid w:val="00380551"/>
    <w:rsid w:val="003815CC"/>
    <w:rsid w:val="003872F8"/>
    <w:rsid w:val="003956C6"/>
    <w:rsid w:val="0039687E"/>
    <w:rsid w:val="003976D8"/>
    <w:rsid w:val="003A12B9"/>
    <w:rsid w:val="003A16B9"/>
    <w:rsid w:val="003A2533"/>
    <w:rsid w:val="003A4965"/>
    <w:rsid w:val="003B39F5"/>
    <w:rsid w:val="003C0B6E"/>
    <w:rsid w:val="003D1BF3"/>
    <w:rsid w:val="003D2A1E"/>
    <w:rsid w:val="003E41EF"/>
    <w:rsid w:val="003E4A2B"/>
    <w:rsid w:val="003F11F2"/>
    <w:rsid w:val="0040135B"/>
    <w:rsid w:val="0040165D"/>
    <w:rsid w:val="00402AED"/>
    <w:rsid w:val="0040478D"/>
    <w:rsid w:val="004047E6"/>
    <w:rsid w:val="0041132C"/>
    <w:rsid w:val="00411B07"/>
    <w:rsid w:val="00413266"/>
    <w:rsid w:val="004157C6"/>
    <w:rsid w:val="00416CA6"/>
    <w:rsid w:val="00422BD9"/>
    <w:rsid w:val="00423CC3"/>
    <w:rsid w:val="00424EF6"/>
    <w:rsid w:val="00430D91"/>
    <w:rsid w:val="00435E47"/>
    <w:rsid w:val="0044125A"/>
    <w:rsid w:val="00441749"/>
    <w:rsid w:val="00443630"/>
    <w:rsid w:val="00450BE4"/>
    <w:rsid w:val="00466734"/>
    <w:rsid w:val="004728E2"/>
    <w:rsid w:val="004759D1"/>
    <w:rsid w:val="00475D10"/>
    <w:rsid w:val="00476B77"/>
    <w:rsid w:val="0048184C"/>
    <w:rsid w:val="00483CDA"/>
    <w:rsid w:val="00484ABF"/>
    <w:rsid w:val="0048735F"/>
    <w:rsid w:val="004920EE"/>
    <w:rsid w:val="00494B70"/>
    <w:rsid w:val="004A3CA0"/>
    <w:rsid w:val="004A7570"/>
    <w:rsid w:val="004C0DB6"/>
    <w:rsid w:val="004C5A99"/>
    <w:rsid w:val="004D33B8"/>
    <w:rsid w:val="004D49F1"/>
    <w:rsid w:val="004D69C7"/>
    <w:rsid w:val="004E0790"/>
    <w:rsid w:val="004E5FEE"/>
    <w:rsid w:val="00505C54"/>
    <w:rsid w:val="005107C1"/>
    <w:rsid w:val="005135A6"/>
    <w:rsid w:val="005140BC"/>
    <w:rsid w:val="005146BF"/>
    <w:rsid w:val="00514AF9"/>
    <w:rsid w:val="00526598"/>
    <w:rsid w:val="005276AB"/>
    <w:rsid w:val="00530457"/>
    <w:rsid w:val="00541065"/>
    <w:rsid w:val="00541B70"/>
    <w:rsid w:val="00551749"/>
    <w:rsid w:val="00564A78"/>
    <w:rsid w:val="00564AB9"/>
    <w:rsid w:val="00564B28"/>
    <w:rsid w:val="00581D5F"/>
    <w:rsid w:val="00583C9E"/>
    <w:rsid w:val="00590020"/>
    <w:rsid w:val="005A0644"/>
    <w:rsid w:val="005A29D7"/>
    <w:rsid w:val="005A29F1"/>
    <w:rsid w:val="005A4A2F"/>
    <w:rsid w:val="005A6CFD"/>
    <w:rsid w:val="005A6D00"/>
    <w:rsid w:val="005A7DA5"/>
    <w:rsid w:val="005B14E3"/>
    <w:rsid w:val="005B1B7D"/>
    <w:rsid w:val="005B1F8E"/>
    <w:rsid w:val="005B4CC4"/>
    <w:rsid w:val="005C4C91"/>
    <w:rsid w:val="005C5D58"/>
    <w:rsid w:val="005D450A"/>
    <w:rsid w:val="005D5658"/>
    <w:rsid w:val="005D5C96"/>
    <w:rsid w:val="005D69EA"/>
    <w:rsid w:val="005E25AD"/>
    <w:rsid w:val="005E3205"/>
    <w:rsid w:val="005E34E5"/>
    <w:rsid w:val="005F1BB9"/>
    <w:rsid w:val="005F1F88"/>
    <w:rsid w:val="006110D4"/>
    <w:rsid w:val="006134AB"/>
    <w:rsid w:val="00613C57"/>
    <w:rsid w:val="00614645"/>
    <w:rsid w:val="00617A8E"/>
    <w:rsid w:val="006268D1"/>
    <w:rsid w:val="00626965"/>
    <w:rsid w:val="006375F5"/>
    <w:rsid w:val="0064055D"/>
    <w:rsid w:val="0064374F"/>
    <w:rsid w:val="006467D3"/>
    <w:rsid w:val="00651C29"/>
    <w:rsid w:val="00654C2D"/>
    <w:rsid w:val="00667C52"/>
    <w:rsid w:val="00672325"/>
    <w:rsid w:val="00675C10"/>
    <w:rsid w:val="006827A4"/>
    <w:rsid w:val="006831BB"/>
    <w:rsid w:val="00685FC8"/>
    <w:rsid w:val="006A760A"/>
    <w:rsid w:val="006A7BB5"/>
    <w:rsid w:val="006B049A"/>
    <w:rsid w:val="006C0F65"/>
    <w:rsid w:val="006C307D"/>
    <w:rsid w:val="006C4DB4"/>
    <w:rsid w:val="006C5F72"/>
    <w:rsid w:val="006D1BAC"/>
    <w:rsid w:val="006E7E97"/>
    <w:rsid w:val="006F035F"/>
    <w:rsid w:val="006F12D5"/>
    <w:rsid w:val="006F3CC4"/>
    <w:rsid w:val="006F68E0"/>
    <w:rsid w:val="00704785"/>
    <w:rsid w:val="00705335"/>
    <w:rsid w:val="007122B8"/>
    <w:rsid w:val="00714681"/>
    <w:rsid w:val="007200F0"/>
    <w:rsid w:val="0072076B"/>
    <w:rsid w:val="00724587"/>
    <w:rsid w:val="007256F6"/>
    <w:rsid w:val="0073762F"/>
    <w:rsid w:val="007410F6"/>
    <w:rsid w:val="00742C93"/>
    <w:rsid w:val="00753570"/>
    <w:rsid w:val="007557F6"/>
    <w:rsid w:val="007622B9"/>
    <w:rsid w:val="00767E45"/>
    <w:rsid w:val="00771E8F"/>
    <w:rsid w:val="007757B5"/>
    <w:rsid w:val="0078255E"/>
    <w:rsid w:val="00782BA8"/>
    <w:rsid w:val="007A059B"/>
    <w:rsid w:val="007A099F"/>
    <w:rsid w:val="007A58F8"/>
    <w:rsid w:val="007A730F"/>
    <w:rsid w:val="007B5C40"/>
    <w:rsid w:val="007B6037"/>
    <w:rsid w:val="007B7949"/>
    <w:rsid w:val="007D0963"/>
    <w:rsid w:val="007D1F58"/>
    <w:rsid w:val="007D7479"/>
    <w:rsid w:val="007E194E"/>
    <w:rsid w:val="007E35CA"/>
    <w:rsid w:val="007E48B5"/>
    <w:rsid w:val="007E79A5"/>
    <w:rsid w:val="007F2218"/>
    <w:rsid w:val="007F2561"/>
    <w:rsid w:val="007F588B"/>
    <w:rsid w:val="007F729B"/>
    <w:rsid w:val="00806EF0"/>
    <w:rsid w:val="00806FB3"/>
    <w:rsid w:val="00807772"/>
    <w:rsid w:val="00812852"/>
    <w:rsid w:val="008132D3"/>
    <w:rsid w:val="008146B1"/>
    <w:rsid w:val="008222F1"/>
    <w:rsid w:val="00823EED"/>
    <w:rsid w:val="00824C9B"/>
    <w:rsid w:val="00826CBA"/>
    <w:rsid w:val="0083281B"/>
    <w:rsid w:val="00834829"/>
    <w:rsid w:val="00835A90"/>
    <w:rsid w:val="0084245E"/>
    <w:rsid w:val="0084419B"/>
    <w:rsid w:val="00844692"/>
    <w:rsid w:val="00850086"/>
    <w:rsid w:val="00854883"/>
    <w:rsid w:val="00856257"/>
    <w:rsid w:val="0087014E"/>
    <w:rsid w:val="0087436C"/>
    <w:rsid w:val="0087597C"/>
    <w:rsid w:val="00877417"/>
    <w:rsid w:val="00884BD5"/>
    <w:rsid w:val="00887162"/>
    <w:rsid w:val="00892CBF"/>
    <w:rsid w:val="00896756"/>
    <w:rsid w:val="008975F6"/>
    <w:rsid w:val="008A3358"/>
    <w:rsid w:val="008B45FC"/>
    <w:rsid w:val="008C3F18"/>
    <w:rsid w:val="008C5502"/>
    <w:rsid w:val="008D0A11"/>
    <w:rsid w:val="008D0AF6"/>
    <w:rsid w:val="008E10F0"/>
    <w:rsid w:val="008E12D3"/>
    <w:rsid w:val="008F0352"/>
    <w:rsid w:val="008F408A"/>
    <w:rsid w:val="008F5EC4"/>
    <w:rsid w:val="008F76D6"/>
    <w:rsid w:val="0090143D"/>
    <w:rsid w:val="009113AE"/>
    <w:rsid w:val="0092731E"/>
    <w:rsid w:val="00927769"/>
    <w:rsid w:val="00931527"/>
    <w:rsid w:val="00937E91"/>
    <w:rsid w:val="009541F8"/>
    <w:rsid w:val="009739AC"/>
    <w:rsid w:val="00973C9A"/>
    <w:rsid w:val="009772D1"/>
    <w:rsid w:val="0098651B"/>
    <w:rsid w:val="009907CE"/>
    <w:rsid w:val="00990E28"/>
    <w:rsid w:val="009A2671"/>
    <w:rsid w:val="009B438C"/>
    <w:rsid w:val="009B5118"/>
    <w:rsid w:val="009C06AD"/>
    <w:rsid w:val="009C5DB3"/>
    <w:rsid w:val="009C787F"/>
    <w:rsid w:val="009D7ED2"/>
    <w:rsid w:val="009E2929"/>
    <w:rsid w:val="009E5499"/>
    <w:rsid w:val="009F00FC"/>
    <w:rsid w:val="009F1C95"/>
    <w:rsid w:val="00A01CA6"/>
    <w:rsid w:val="00A03921"/>
    <w:rsid w:val="00A046D7"/>
    <w:rsid w:val="00A04958"/>
    <w:rsid w:val="00A1051A"/>
    <w:rsid w:val="00A12EBB"/>
    <w:rsid w:val="00A15C24"/>
    <w:rsid w:val="00A20E0C"/>
    <w:rsid w:val="00A340DD"/>
    <w:rsid w:val="00A34264"/>
    <w:rsid w:val="00A362AB"/>
    <w:rsid w:val="00A37908"/>
    <w:rsid w:val="00A37C60"/>
    <w:rsid w:val="00A41CEA"/>
    <w:rsid w:val="00A427A9"/>
    <w:rsid w:val="00A47CB8"/>
    <w:rsid w:val="00A550D7"/>
    <w:rsid w:val="00A56EE5"/>
    <w:rsid w:val="00A65C20"/>
    <w:rsid w:val="00A77D28"/>
    <w:rsid w:val="00A804E6"/>
    <w:rsid w:val="00A84AC0"/>
    <w:rsid w:val="00A87793"/>
    <w:rsid w:val="00A92DC5"/>
    <w:rsid w:val="00A93F73"/>
    <w:rsid w:val="00AA3A2B"/>
    <w:rsid w:val="00AB2B70"/>
    <w:rsid w:val="00AB46F0"/>
    <w:rsid w:val="00AC0FC6"/>
    <w:rsid w:val="00AD0EBC"/>
    <w:rsid w:val="00AD1617"/>
    <w:rsid w:val="00AD36F6"/>
    <w:rsid w:val="00AD6C4C"/>
    <w:rsid w:val="00AE19B0"/>
    <w:rsid w:val="00AE5407"/>
    <w:rsid w:val="00AF50FB"/>
    <w:rsid w:val="00AF69F1"/>
    <w:rsid w:val="00B07A5B"/>
    <w:rsid w:val="00B07B08"/>
    <w:rsid w:val="00B14095"/>
    <w:rsid w:val="00B22E5E"/>
    <w:rsid w:val="00B22FBD"/>
    <w:rsid w:val="00B233BE"/>
    <w:rsid w:val="00B35AF6"/>
    <w:rsid w:val="00B37BE7"/>
    <w:rsid w:val="00B40ACD"/>
    <w:rsid w:val="00B41C54"/>
    <w:rsid w:val="00B42605"/>
    <w:rsid w:val="00B4502E"/>
    <w:rsid w:val="00B460EA"/>
    <w:rsid w:val="00B50898"/>
    <w:rsid w:val="00B6458D"/>
    <w:rsid w:val="00B64627"/>
    <w:rsid w:val="00B664CD"/>
    <w:rsid w:val="00B701B2"/>
    <w:rsid w:val="00B74168"/>
    <w:rsid w:val="00B747CB"/>
    <w:rsid w:val="00B80B3A"/>
    <w:rsid w:val="00B81750"/>
    <w:rsid w:val="00B81CE3"/>
    <w:rsid w:val="00B82155"/>
    <w:rsid w:val="00B90AE5"/>
    <w:rsid w:val="00B937C7"/>
    <w:rsid w:val="00B95C7C"/>
    <w:rsid w:val="00BA1EB7"/>
    <w:rsid w:val="00BB5CD0"/>
    <w:rsid w:val="00BB7AB1"/>
    <w:rsid w:val="00BC0288"/>
    <w:rsid w:val="00BC2AC9"/>
    <w:rsid w:val="00BD5911"/>
    <w:rsid w:val="00BD7EA8"/>
    <w:rsid w:val="00BE300A"/>
    <w:rsid w:val="00BF00B3"/>
    <w:rsid w:val="00BF26F1"/>
    <w:rsid w:val="00BF5747"/>
    <w:rsid w:val="00BF7DFC"/>
    <w:rsid w:val="00C0316F"/>
    <w:rsid w:val="00C10016"/>
    <w:rsid w:val="00C14D49"/>
    <w:rsid w:val="00C1568B"/>
    <w:rsid w:val="00C2282A"/>
    <w:rsid w:val="00C23C16"/>
    <w:rsid w:val="00C27581"/>
    <w:rsid w:val="00C27C24"/>
    <w:rsid w:val="00C3208E"/>
    <w:rsid w:val="00C32D3F"/>
    <w:rsid w:val="00C338F5"/>
    <w:rsid w:val="00C52E0A"/>
    <w:rsid w:val="00C551B5"/>
    <w:rsid w:val="00C55972"/>
    <w:rsid w:val="00C57A3D"/>
    <w:rsid w:val="00C64CAC"/>
    <w:rsid w:val="00C737E0"/>
    <w:rsid w:val="00C73FA1"/>
    <w:rsid w:val="00C8054F"/>
    <w:rsid w:val="00C83BC5"/>
    <w:rsid w:val="00C90224"/>
    <w:rsid w:val="00C93A2C"/>
    <w:rsid w:val="00C941FE"/>
    <w:rsid w:val="00CA037C"/>
    <w:rsid w:val="00CA32BF"/>
    <w:rsid w:val="00CC6854"/>
    <w:rsid w:val="00CD44CE"/>
    <w:rsid w:val="00CD6E60"/>
    <w:rsid w:val="00CF3177"/>
    <w:rsid w:val="00D05B6F"/>
    <w:rsid w:val="00D1327F"/>
    <w:rsid w:val="00D20AC6"/>
    <w:rsid w:val="00D3202A"/>
    <w:rsid w:val="00D40C5F"/>
    <w:rsid w:val="00D4127C"/>
    <w:rsid w:val="00D42C56"/>
    <w:rsid w:val="00D51D39"/>
    <w:rsid w:val="00D52A3E"/>
    <w:rsid w:val="00D559B9"/>
    <w:rsid w:val="00D85E2E"/>
    <w:rsid w:val="00D975F0"/>
    <w:rsid w:val="00DC55FD"/>
    <w:rsid w:val="00DD08F4"/>
    <w:rsid w:val="00DD2420"/>
    <w:rsid w:val="00DD534F"/>
    <w:rsid w:val="00DD752E"/>
    <w:rsid w:val="00DE0CAA"/>
    <w:rsid w:val="00DE47BD"/>
    <w:rsid w:val="00DE4BBA"/>
    <w:rsid w:val="00DF0BDE"/>
    <w:rsid w:val="00DF6B15"/>
    <w:rsid w:val="00E0708E"/>
    <w:rsid w:val="00E138E2"/>
    <w:rsid w:val="00E17BA0"/>
    <w:rsid w:val="00E17FB5"/>
    <w:rsid w:val="00E20E5A"/>
    <w:rsid w:val="00E22D3E"/>
    <w:rsid w:val="00E23856"/>
    <w:rsid w:val="00E27276"/>
    <w:rsid w:val="00E33DD1"/>
    <w:rsid w:val="00E35A11"/>
    <w:rsid w:val="00E42360"/>
    <w:rsid w:val="00E431B0"/>
    <w:rsid w:val="00E53962"/>
    <w:rsid w:val="00E57381"/>
    <w:rsid w:val="00E60D66"/>
    <w:rsid w:val="00E63CB5"/>
    <w:rsid w:val="00E72B06"/>
    <w:rsid w:val="00E72F42"/>
    <w:rsid w:val="00E74A00"/>
    <w:rsid w:val="00E7559E"/>
    <w:rsid w:val="00E768AE"/>
    <w:rsid w:val="00E77CE6"/>
    <w:rsid w:val="00E8362F"/>
    <w:rsid w:val="00E87C3A"/>
    <w:rsid w:val="00E9077D"/>
    <w:rsid w:val="00E91D20"/>
    <w:rsid w:val="00EA189D"/>
    <w:rsid w:val="00EA28DC"/>
    <w:rsid w:val="00EA38C3"/>
    <w:rsid w:val="00EB0ED6"/>
    <w:rsid w:val="00EB3CEF"/>
    <w:rsid w:val="00EB61F7"/>
    <w:rsid w:val="00EC1BBF"/>
    <w:rsid w:val="00EC2A85"/>
    <w:rsid w:val="00ED4DBD"/>
    <w:rsid w:val="00ED75DD"/>
    <w:rsid w:val="00ED7D92"/>
    <w:rsid w:val="00EE4260"/>
    <w:rsid w:val="00EE7401"/>
    <w:rsid w:val="00EF11F5"/>
    <w:rsid w:val="00EF4506"/>
    <w:rsid w:val="00EF7674"/>
    <w:rsid w:val="00F029FF"/>
    <w:rsid w:val="00F0365C"/>
    <w:rsid w:val="00F0659D"/>
    <w:rsid w:val="00F105E8"/>
    <w:rsid w:val="00F10A63"/>
    <w:rsid w:val="00F1282F"/>
    <w:rsid w:val="00F140D7"/>
    <w:rsid w:val="00F215E3"/>
    <w:rsid w:val="00F22470"/>
    <w:rsid w:val="00F25218"/>
    <w:rsid w:val="00F25DB1"/>
    <w:rsid w:val="00F26E88"/>
    <w:rsid w:val="00F420BB"/>
    <w:rsid w:val="00F461E3"/>
    <w:rsid w:val="00F51426"/>
    <w:rsid w:val="00F67BFB"/>
    <w:rsid w:val="00F70462"/>
    <w:rsid w:val="00F72876"/>
    <w:rsid w:val="00F838B3"/>
    <w:rsid w:val="00F85F2B"/>
    <w:rsid w:val="00F8610B"/>
    <w:rsid w:val="00F86168"/>
    <w:rsid w:val="00F87009"/>
    <w:rsid w:val="00F907F2"/>
    <w:rsid w:val="00F91B26"/>
    <w:rsid w:val="00F92B62"/>
    <w:rsid w:val="00F971ED"/>
    <w:rsid w:val="00FA4674"/>
    <w:rsid w:val="00FB42C5"/>
    <w:rsid w:val="00FB735E"/>
    <w:rsid w:val="00FD0BEA"/>
    <w:rsid w:val="00FD4555"/>
    <w:rsid w:val="00FE3099"/>
    <w:rsid w:val="00FF4EEA"/>
    <w:rsid w:val="00FF781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qFormat/>
    <w:rsid w:val="007F588B"/>
    <w:pPr>
      <w:keepNext/>
      <w:spacing w:before="240" w:after="60" w:line="360" w:lineRule="auto"/>
      <w:jc w:val="both"/>
      <w:outlineLvl w:val="1"/>
    </w:pPr>
    <w:rPr>
      <w:rFonts w:ascii="Arial" w:eastAsia="Times New Roman" w:hAnsi="Arial" w:cs="Arial"/>
      <w:b/>
      <w:bCs/>
      <w:i/>
      <w:iCs/>
      <w:sz w:val="28"/>
      <w:szCs w:val="28"/>
      <w:lang w:eastAsia="en-CA"/>
    </w:rPr>
  </w:style>
  <w:style w:type="paragraph" w:styleId="Heading3">
    <w:name w:val="heading 3"/>
    <w:basedOn w:val="Normal"/>
    <w:next w:val="Normal"/>
    <w:link w:val="Heading3Char"/>
    <w:uiPriority w:val="9"/>
    <w:unhideWhenUsed/>
    <w:qFormat/>
    <w:rsid w:val="00A046D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7F2561"/>
    <w:pPr>
      <w:spacing w:after="0"/>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7F2561"/>
    <w:rPr>
      <w:rFonts w:ascii="Calibri" w:hAnsi="Calibri"/>
      <w:noProof/>
      <w:lang w:val="en-US"/>
    </w:rPr>
  </w:style>
  <w:style w:type="paragraph" w:customStyle="1" w:styleId="EndNoteBibliography">
    <w:name w:val="EndNote Bibliography"/>
    <w:basedOn w:val="Normal"/>
    <w:link w:val="EndNoteBibliographyChar"/>
    <w:rsid w:val="007F2561"/>
    <w:pPr>
      <w:spacing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7F2561"/>
    <w:rPr>
      <w:rFonts w:ascii="Calibri" w:hAnsi="Calibri"/>
      <w:noProof/>
      <w:lang w:val="en-US"/>
    </w:rPr>
  </w:style>
  <w:style w:type="character" w:customStyle="1" w:styleId="Heading2Char">
    <w:name w:val="Heading 2 Char"/>
    <w:basedOn w:val="DefaultParagraphFont"/>
    <w:link w:val="Heading2"/>
    <w:rsid w:val="007F588B"/>
    <w:rPr>
      <w:rFonts w:ascii="Arial" w:eastAsia="Times New Roman" w:hAnsi="Arial" w:cs="Arial"/>
      <w:b/>
      <w:bCs/>
      <w:i/>
      <w:iCs/>
      <w:sz w:val="28"/>
      <w:szCs w:val="28"/>
      <w:lang w:eastAsia="en-CA"/>
    </w:rPr>
  </w:style>
  <w:style w:type="character" w:customStyle="1" w:styleId="fontstyle01">
    <w:name w:val="fontstyle01"/>
    <w:basedOn w:val="DefaultParagraphFont"/>
    <w:rsid w:val="00685FC8"/>
    <w:rPr>
      <w:rFonts w:ascii="AdvPL" w:hAnsi="AdvPL" w:hint="default"/>
      <w:b w:val="0"/>
      <w:bCs w:val="0"/>
      <w:i w:val="0"/>
      <w:iCs w:val="0"/>
      <w:color w:val="000000"/>
      <w:sz w:val="20"/>
      <w:szCs w:val="20"/>
    </w:rPr>
  </w:style>
  <w:style w:type="paragraph" w:styleId="ListParagraph">
    <w:name w:val="List Paragraph"/>
    <w:basedOn w:val="Normal"/>
    <w:uiPriority w:val="34"/>
    <w:qFormat/>
    <w:rsid w:val="007D0963"/>
    <w:pPr>
      <w:ind w:left="720"/>
      <w:contextualSpacing/>
    </w:pPr>
  </w:style>
  <w:style w:type="character" w:styleId="Hyperlink">
    <w:name w:val="Hyperlink"/>
    <w:basedOn w:val="DefaultParagraphFont"/>
    <w:uiPriority w:val="99"/>
    <w:unhideWhenUsed/>
    <w:rsid w:val="003976D8"/>
    <w:rPr>
      <w:color w:val="0000FF" w:themeColor="hyperlink"/>
      <w:u w:val="single"/>
    </w:rPr>
  </w:style>
  <w:style w:type="paragraph" w:styleId="BalloonText">
    <w:name w:val="Balloon Text"/>
    <w:basedOn w:val="Normal"/>
    <w:link w:val="BalloonTextChar"/>
    <w:uiPriority w:val="99"/>
    <w:semiHidden/>
    <w:unhideWhenUsed/>
    <w:rsid w:val="00C275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7581"/>
    <w:rPr>
      <w:rFonts w:ascii="Tahoma" w:hAnsi="Tahoma" w:cs="Tahoma"/>
      <w:sz w:val="16"/>
      <w:szCs w:val="16"/>
    </w:rPr>
  </w:style>
  <w:style w:type="character" w:styleId="CommentReference">
    <w:name w:val="annotation reference"/>
    <w:basedOn w:val="DefaultParagraphFont"/>
    <w:uiPriority w:val="99"/>
    <w:semiHidden/>
    <w:unhideWhenUsed/>
    <w:rsid w:val="00066428"/>
    <w:rPr>
      <w:sz w:val="16"/>
      <w:szCs w:val="16"/>
    </w:rPr>
  </w:style>
  <w:style w:type="paragraph" w:styleId="CommentText">
    <w:name w:val="annotation text"/>
    <w:basedOn w:val="Normal"/>
    <w:link w:val="CommentTextChar"/>
    <w:uiPriority w:val="99"/>
    <w:semiHidden/>
    <w:unhideWhenUsed/>
    <w:rsid w:val="00066428"/>
    <w:pPr>
      <w:spacing w:line="240" w:lineRule="auto"/>
    </w:pPr>
    <w:rPr>
      <w:sz w:val="20"/>
      <w:szCs w:val="20"/>
    </w:rPr>
  </w:style>
  <w:style w:type="character" w:customStyle="1" w:styleId="CommentTextChar">
    <w:name w:val="Comment Text Char"/>
    <w:basedOn w:val="DefaultParagraphFont"/>
    <w:link w:val="CommentText"/>
    <w:uiPriority w:val="99"/>
    <w:semiHidden/>
    <w:rsid w:val="00066428"/>
    <w:rPr>
      <w:sz w:val="20"/>
      <w:szCs w:val="20"/>
    </w:rPr>
  </w:style>
  <w:style w:type="paragraph" w:styleId="CommentSubject">
    <w:name w:val="annotation subject"/>
    <w:basedOn w:val="CommentText"/>
    <w:next w:val="CommentText"/>
    <w:link w:val="CommentSubjectChar"/>
    <w:uiPriority w:val="99"/>
    <w:semiHidden/>
    <w:unhideWhenUsed/>
    <w:rsid w:val="00066428"/>
    <w:rPr>
      <w:b/>
      <w:bCs/>
    </w:rPr>
  </w:style>
  <w:style w:type="character" w:customStyle="1" w:styleId="CommentSubjectChar">
    <w:name w:val="Comment Subject Char"/>
    <w:basedOn w:val="CommentTextChar"/>
    <w:link w:val="CommentSubject"/>
    <w:uiPriority w:val="99"/>
    <w:semiHidden/>
    <w:rsid w:val="00066428"/>
    <w:rPr>
      <w:b/>
      <w:bCs/>
      <w:sz w:val="20"/>
      <w:szCs w:val="20"/>
    </w:rPr>
  </w:style>
  <w:style w:type="character" w:customStyle="1" w:styleId="Heading3Char">
    <w:name w:val="Heading 3 Char"/>
    <w:basedOn w:val="DefaultParagraphFont"/>
    <w:link w:val="Heading3"/>
    <w:uiPriority w:val="9"/>
    <w:rsid w:val="00A046D7"/>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67E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7E45"/>
  </w:style>
  <w:style w:type="paragraph" w:styleId="Footer">
    <w:name w:val="footer"/>
    <w:basedOn w:val="Normal"/>
    <w:link w:val="FooterChar"/>
    <w:uiPriority w:val="99"/>
    <w:unhideWhenUsed/>
    <w:rsid w:val="00767E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7E45"/>
  </w:style>
  <w:style w:type="table" w:styleId="TableGrid">
    <w:name w:val="Table Grid"/>
    <w:basedOn w:val="TableNormal"/>
    <w:uiPriority w:val="59"/>
    <w:rsid w:val="004A3C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qFormat/>
    <w:rsid w:val="007F588B"/>
    <w:pPr>
      <w:keepNext/>
      <w:spacing w:before="240" w:after="60" w:line="360" w:lineRule="auto"/>
      <w:jc w:val="both"/>
      <w:outlineLvl w:val="1"/>
    </w:pPr>
    <w:rPr>
      <w:rFonts w:ascii="Arial" w:eastAsia="Times New Roman" w:hAnsi="Arial" w:cs="Arial"/>
      <w:b/>
      <w:bCs/>
      <w:i/>
      <w:iCs/>
      <w:sz w:val="28"/>
      <w:szCs w:val="28"/>
      <w:lang w:eastAsia="en-CA"/>
    </w:rPr>
  </w:style>
  <w:style w:type="paragraph" w:styleId="Heading3">
    <w:name w:val="heading 3"/>
    <w:basedOn w:val="Normal"/>
    <w:next w:val="Normal"/>
    <w:link w:val="Heading3Char"/>
    <w:uiPriority w:val="9"/>
    <w:unhideWhenUsed/>
    <w:qFormat/>
    <w:rsid w:val="00A046D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7F2561"/>
    <w:pPr>
      <w:spacing w:after="0"/>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7F2561"/>
    <w:rPr>
      <w:rFonts w:ascii="Calibri" w:hAnsi="Calibri"/>
      <w:noProof/>
      <w:lang w:val="en-US"/>
    </w:rPr>
  </w:style>
  <w:style w:type="paragraph" w:customStyle="1" w:styleId="EndNoteBibliography">
    <w:name w:val="EndNote Bibliography"/>
    <w:basedOn w:val="Normal"/>
    <w:link w:val="EndNoteBibliographyChar"/>
    <w:rsid w:val="007F2561"/>
    <w:pPr>
      <w:spacing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7F2561"/>
    <w:rPr>
      <w:rFonts w:ascii="Calibri" w:hAnsi="Calibri"/>
      <w:noProof/>
      <w:lang w:val="en-US"/>
    </w:rPr>
  </w:style>
  <w:style w:type="character" w:customStyle="1" w:styleId="Heading2Char">
    <w:name w:val="Heading 2 Char"/>
    <w:basedOn w:val="DefaultParagraphFont"/>
    <w:link w:val="Heading2"/>
    <w:rsid w:val="007F588B"/>
    <w:rPr>
      <w:rFonts w:ascii="Arial" w:eastAsia="Times New Roman" w:hAnsi="Arial" w:cs="Arial"/>
      <w:b/>
      <w:bCs/>
      <w:i/>
      <w:iCs/>
      <w:sz w:val="28"/>
      <w:szCs w:val="28"/>
      <w:lang w:eastAsia="en-CA"/>
    </w:rPr>
  </w:style>
  <w:style w:type="character" w:customStyle="1" w:styleId="fontstyle01">
    <w:name w:val="fontstyle01"/>
    <w:basedOn w:val="DefaultParagraphFont"/>
    <w:rsid w:val="00685FC8"/>
    <w:rPr>
      <w:rFonts w:ascii="AdvPL" w:hAnsi="AdvPL" w:hint="default"/>
      <w:b w:val="0"/>
      <w:bCs w:val="0"/>
      <w:i w:val="0"/>
      <w:iCs w:val="0"/>
      <w:color w:val="000000"/>
      <w:sz w:val="20"/>
      <w:szCs w:val="20"/>
    </w:rPr>
  </w:style>
  <w:style w:type="paragraph" w:styleId="ListParagraph">
    <w:name w:val="List Paragraph"/>
    <w:basedOn w:val="Normal"/>
    <w:uiPriority w:val="34"/>
    <w:qFormat/>
    <w:rsid w:val="007D0963"/>
    <w:pPr>
      <w:ind w:left="720"/>
      <w:contextualSpacing/>
    </w:pPr>
  </w:style>
  <w:style w:type="character" w:styleId="Hyperlink">
    <w:name w:val="Hyperlink"/>
    <w:basedOn w:val="DefaultParagraphFont"/>
    <w:uiPriority w:val="99"/>
    <w:unhideWhenUsed/>
    <w:rsid w:val="003976D8"/>
    <w:rPr>
      <w:color w:val="0000FF" w:themeColor="hyperlink"/>
      <w:u w:val="single"/>
    </w:rPr>
  </w:style>
  <w:style w:type="paragraph" w:styleId="BalloonText">
    <w:name w:val="Balloon Text"/>
    <w:basedOn w:val="Normal"/>
    <w:link w:val="BalloonTextChar"/>
    <w:uiPriority w:val="99"/>
    <w:semiHidden/>
    <w:unhideWhenUsed/>
    <w:rsid w:val="00C275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7581"/>
    <w:rPr>
      <w:rFonts w:ascii="Tahoma" w:hAnsi="Tahoma" w:cs="Tahoma"/>
      <w:sz w:val="16"/>
      <w:szCs w:val="16"/>
    </w:rPr>
  </w:style>
  <w:style w:type="character" w:styleId="CommentReference">
    <w:name w:val="annotation reference"/>
    <w:basedOn w:val="DefaultParagraphFont"/>
    <w:uiPriority w:val="99"/>
    <w:semiHidden/>
    <w:unhideWhenUsed/>
    <w:rsid w:val="00066428"/>
    <w:rPr>
      <w:sz w:val="16"/>
      <w:szCs w:val="16"/>
    </w:rPr>
  </w:style>
  <w:style w:type="paragraph" w:styleId="CommentText">
    <w:name w:val="annotation text"/>
    <w:basedOn w:val="Normal"/>
    <w:link w:val="CommentTextChar"/>
    <w:uiPriority w:val="99"/>
    <w:semiHidden/>
    <w:unhideWhenUsed/>
    <w:rsid w:val="00066428"/>
    <w:pPr>
      <w:spacing w:line="240" w:lineRule="auto"/>
    </w:pPr>
    <w:rPr>
      <w:sz w:val="20"/>
      <w:szCs w:val="20"/>
    </w:rPr>
  </w:style>
  <w:style w:type="character" w:customStyle="1" w:styleId="CommentTextChar">
    <w:name w:val="Comment Text Char"/>
    <w:basedOn w:val="DefaultParagraphFont"/>
    <w:link w:val="CommentText"/>
    <w:uiPriority w:val="99"/>
    <w:semiHidden/>
    <w:rsid w:val="00066428"/>
    <w:rPr>
      <w:sz w:val="20"/>
      <w:szCs w:val="20"/>
    </w:rPr>
  </w:style>
  <w:style w:type="paragraph" w:styleId="CommentSubject">
    <w:name w:val="annotation subject"/>
    <w:basedOn w:val="CommentText"/>
    <w:next w:val="CommentText"/>
    <w:link w:val="CommentSubjectChar"/>
    <w:uiPriority w:val="99"/>
    <w:semiHidden/>
    <w:unhideWhenUsed/>
    <w:rsid w:val="00066428"/>
    <w:rPr>
      <w:b/>
      <w:bCs/>
    </w:rPr>
  </w:style>
  <w:style w:type="character" w:customStyle="1" w:styleId="CommentSubjectChar">
    <w:name w:val="Comment Subject Char"/>
    <w:basedOn w:val="CommentTextChar"/>
    <w:link w:val="CommentSubject"/>
    <w:uiPriority w:val="99"/>
    <w:semiHidden/>
    <w:rsid w:val="00066428"/>
    <w:rPr>
      <w:b/>
      <w:bCs/>
      <w:sz w:val="20"/>
      <w:szCs w:val="20"/>
    </w:rPr>
  </w:style>
  <w:style w:type="character" w:customStyle="1" w:styleId="Heading3Char">
    <w:name w:val="Heading 3 Char"/>
    <w:basedOn w:val="DefaultParagraphFont"/>
    <w:link w:val="Heading3"/>
    <w:uiPriority w:val="9"/>
    <w:rsid w:val="00A046D7"/>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67E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7E45"/>
  </w:style>
  <w:style w:type="paragraph" w:styleId="Footer">
    <w:name w:val="footer"/>
    <w:basedOn w:val="Normal"/>
    <w:link w:val="FooterChar"/>
    <w:uiPriority w:val="99"/>
    <w:unhideWhenUsed/>
    <w:rsid w:val="00767E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7E45"/>
  </w:style>
  <w:style w:type="table" w:styleId="TableGrid">
    <w:name w:val="Table Grid"/>
    <w:basedOn w:val="TableNormal"/>
    <w:uiPriority w:val="59"/>
    <w:rsid w:val="004A3C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8011247">
      <w:bodyDiv w:val="1"/>
      <w:marLeft w:val="0"/>
      <w:marRight w:val="0"/>
      <w:marTop w:val="0"/>
      <w:marBottom w:val="0"/>
      <w:divBdr>
        <w:top w:val="none" w:sz="0" w:space="0" w:color="auto"/>
        <w:left w:val="none" w:sz="0" w:space="0" w:color="auto"/>
        <w:bottom w:val="none" w:sz="0" w:space="0" w:color="auto"/>
        <w:right w:val="none" w:sz="0" w:space="0" w:color="auto"/>
      </w:divBdr>
    </w:div>
    <w:div w:id="972756403">
      <w:bodyDiv w:val="1"/>
      <w:marLeft w:val="0"/>
      <w:marRight w:val="0"/>
      <w:marTop w:val="0"/>
      <w:marBottom w:val="0"/>
      <w:divBdr>
        <w:top w:val="none" w:sz="0" w:space="0" w:color="auto"/>
        <w:left w:val="none" w:sz="0" w:space="0" w:color="auto"/>
        <w:bottom w:val="none" w:sz="0" w:space="0" w:color="auto"/>
        <w:right w:val="none" w:sz="0" w:space="0" w:color="auto"/>
      </w:divBdr>
    </w:div>
    <w:div w:id="1833138777">
      <w:bodyDiv w:val="1"/>
      <w:marLeft w:val="0"/>
      <w:marRight w:val="0"/>
      <w:marTop w:val="0"/>
      <w:marBottom w:val="0"/>
      <w:divBdr>
        <w:top w:val="none" w:sz="0" w:space="0" w:color="auto"/>
        <w:left w:val="none" w:sz="0" w:space="0" w:color="auto"/>
        <w:bottom w:val="none" w:sz="0" w:space="0" w:color="auto"/>
        <w:right w:val="none" w:sz="0" w:space="0" w:color="auto"/>
      </w:divBdr>
      <w:divsChild>
        <w:div w:id="1253196581">
          <w:marLeft w:val="0"/>
          <w:marRight w:val="0"/>
          <w:marTop w:val="0"/>
          <w:marBottom w:val="75"/>
          <w:divBdr>
            <w:top w:val="none" w:sz="0" w:space="0" w:color="auto"/>
            <w:left w:val="none" w:sz="0" w:space="0" w:color="auto"/>
            <w:bottom w:val="none" w:sz="0" w:space="0" w:color="auto"/>
            <w:right w:val="none" w:sz="0" w:space="0" w:color="auto"/>
          </w:divBdr>
        </w:div>
        <w:div w:id="219093638">
          <w:marLeft w:val="0"/>
          <w:marRight w:val="0"/>
          <w:marTop w:val="0"/>
          <w:marBottom w:val="0"/>
          <w:divBdr>
            <w:top w:val="none" w:sz="0" w:space="0" w:color="auto"/>
            <w:left w:val="none" w:sz="0" w:space="0" w:color="auto"/>
            <w:bottom w:val="none" w:sz="0" w:space="0" w:color="auto"/>
            <w:right w:val="none" w:sz="0" w:space="0" w:color="auto"/>
          </w:divBdr>
        </w:div>
        <w:div w:id="135073742">
          <w:marLeft w:val="0"/>
          <w:marRight w:val="0"/>
          <w:marTop w:val="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5.wmf"/><Relationship Id="rId26" Type="http://schemas.openxmlformats.org/officeDocument/2006/relationships/image" Target="media/image7.emf"/><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footnotes" Target="footnotes.xml"/><Relationship Id="rId12" Type="http://schemas.openxmlformats.org/officeDocument/2006/relationships/hyperlink" Target="https://doi.org/10.1139/F09-143" TargetMode="External"/><Relationship Id="rId17" Type="http://schemas.openxmlformats.org/officeDocument/2006/relationships/image" Target="media/image4.wmf"/><Relationship Id="rId25" Type="http://schemas.openxmlformats.org/officeDocument/2006/relationships/chart" Target="charts/chart6.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6.emf"/><Relationship Id="rId29"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tandfonline.com/toc/smar20/9/9" TargetMode="External"/><Relationship Id="rId24" Type="http://schemas.openxmlformats.org/officeDocument/2006/relationships/chart" Target="charts/chart5.xml"/><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chart" Target="charts/chart4.xml"/><Relationship Id="rId28" Type="http://schemas.openxmlformats.org/officeDocument/2006/relationships/image" Target="media/image9.emf"/><Relationship Id="rId10" Type="http://schemas.openxmlformats.org/officeDocument/2006/relationships/hyperlink" Target="http://www.tandfonline.com/doi/full/10.1080/17451000.2013.775450" TargetMode="External"/><Relationship Id="rId19" Type="http://schemas.openxmlformats.org/officeDocument/2006/relationships/image" Target="media/image5.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chart" Target="charts/chart3.xml"/><Relationship Id="rId27" Type="http://schemas.openxmlformats.org/officeDocument/2006/relationships/image" Target="media/image8.emf"/><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oleObject" Target="file:///C:\Users\mowbrayf\Documents\All%20current%20files\Rebuttal%20-%20Frank%20et%20al%202016\Trinity%20Bay%20Surveys%20Biological%20samples%20dates%20etc.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mowbrayf\Documents\All%20current%20files\Rebuttal%20-%20Frank%20et%20al%202016\Trinity%20Bay%20Surveys%20Biological%20samples%20dates%20etc.xlsx" TargetMode="External"/></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657814711936518"/>
          <c:y val="2.5573158776839643E-2"/>
          <c:w val="0.83370044052863435"/>
          <c:h val="0.83505294756253279"/>
        </c:manualLayout>
      </c:layout>
      <c:barChart>
        <c:barDir val="col"/>
        <c:grouping val="stacked"/>
        <c:varyColors val="0"/>
        <c:ser>
          <c:idx val="0"/>
          <c:order val="0"/>
          <c:tx>
            <c:strRef>
              <c:f>'Annual Summary (offshore)'!$BC$1</c:f>
              <c:strCache>
                <c:ptCount val="1"/>
                <c:pt idx="0">
                  <c:v>Age 1</c:v>
                </c:pt>
              </c:strCache>
            </c:strRef>
          </c:tx>
          <c:spPr>
            <a:pattFill prst="openDmnd">
              <a:fgClr>
                <a:srgbClr val="9999FF"/>
              </a:fgClr>
              <a:bgClr>
                <a:schemeClr val="bg1"/>
              </a:bgClr>
            </a:patt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(offshore)'!$BC$2:$BC$32</c:f>
              <c:numCache>
                <c:formatCode>General</c:formatCode>
                <c:ptCount val="31"/>
                <c:pt idx="0">
                  <c:v>0</c:v>
                </c:pt>
                <c:pt idx="1">
                  <c:v>0</c:v>
                </c:pt>
                <c:pt idx="2">
                  <c:v>0</c:v>
                </c:pt>
                <c:pt idx="3">
                  <c:v>2.8</c:v>
                </c:pt>
                <c:pt idx="4">
                  <c:v>0.8</c:v>
                </c:pt>
                <c:pt idx="5">
                  <c:v>3.2</c:v>
                </c:pt>
                <c:pt idx="6">
                  <c:v>62.1</c:v>
                </c:pt>
                <c:pt idx="7">
                  <c:v>17.8</c:v>
                </c:pt>
                <c:pt idx="11">
                  <c:v>3</c:v>
                </c:pt>
                <c:pt idx="14">
                  <c:v>5.0394542779209548</c:v>
                </c:pt>
                <c:pt idx="15">
                  <c:v>2.8776550032010686</c:v>
                </c:pt>
                <c:pt idx="16">
                  <c:v>0.45192187538445866</c:v>
                </c:pt>
                <c:pt idx="17">
                  <c:v>2.1711215098224805</c:v>
                </c:pt>
                <c:pt idx="18">
                  <c:v>39.709832824211503</c:v>
                </c:pt>
                <c:pt idx="19">
                  <c:v>0.13239012198883665</c:v>
                </c:pt>
                <c:pt idx="20">
                  <c:v>8.253594751312157</c:v>
                </c:pt>
                <c:pt idx="22" formatCode="0.00">
                  <c:v>11.816821639970748</c:v>
                </c:pt>
                <c:pt idx="23" formatCode="0.0">
                  <c:v>19.660726613668473</c:v>
                </c:pt>
                <c:pt idx="24" formatCode="0.00">
                  <c:v>12.422202437624351</c:v>
                </c:pt>
                <c:pt idx="25" formatCode="0.00">
                  <c:v>9.2878527906289996</c:v>
                </c:pt>
                <c:pt idx="26" formatCode="0.0">
                  <c:v>12.057612164801993</c:v>
                </c:pt>
                <c:pt idx="27" formatCode="0.0">
                  <c:v>11.010274104281693</c:v>
                </c:pt>
                <c:pt idx="28">
                  <c:v>13.0920879702982</c:v>
                </c:pt>
                <c:pt idx="29">
                  <c:v>10.4387975470668</c:v>
                </c:pt>
                <c:pt idx="30">
                  <c:v>20.761106083591617</c:v>
                </c:pt>
              </c:numCache>
            </c:numRef>
          </c:val>
        </c:ser>
        <c:ser>
          <c:idx val="2"/>
          <c:order val="1"/>
          <c:tx>
            <c:strRef>
              <c:f>'Annual Summary (offshore)'!$BE$1</c:f>
              <c:strCache>
                <c:ptCount val="1"/>
                <c:pt idx="0">
                  <c:v>Age 2 (imm)</c:v>
                </c:pt>
              </c:strCache>
            </c:strRef>
          </c:tx>
          <c:spPr>
            <a:pattFill prst="openDmnd">
              <a:fgClr>
                <a:srgbClr xmlns:mc="http://schemas.openxmlformats.org/markup-compatibility/2006" xmlns:a14="http://schemas.microsoft.com/office/drawing/2010/main" val="FFFFFF" mc:Ignorable="a14" a14:legacySpreadsheetColorIndex="9"/>
              </a:fgClr>
              <a:bgClr>
                <a:srgbClr xmlns:mc="http://schemas.openxmlformats.org/markup-compatibility/2006" xmlns:a14="http://schemas.microsoft.com/office/drawing/2010/main" val="800000" mc:Ignorable="a14" a14:legacySpreadsheetColorIndex="37"/>
              </a:bgClr>
            </a:patt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(offshore)'!$BE$2:$BE$32</c:f>
              <c:numCache>
                <c:formatCode>General</c:formatCode>
                <c:ptCount val="31"/>
                <c:pt idx="0">
                  <c:v>78.687334422001072</c:v>
                </c:pt>
                <c:pt idx="1">
                  <c:v>24.624639499554053</c:v>
                </c:pt>
                <c:pt idx="2">
                  <c:v>55.419399848935164</c:v>
                </c:pt>
                <c:pt idx="3">
                  <c:v>76.668653193246371</c:v>
                </c:pt>
                <c:pt idx="4">
                  <c:v>68.540999999999997</c:v>
                </c:pt>
                <c:pt idx="5">
                  <c:v>56.602899999999998</c:v>
                </c:pt>
                <c:pt idx="6">
                  <c:v>24.225000000000001</c:v>
                </c:pt>
                <c:pt idx="7">
                  <c:v>56.311199999999999</c:v>
                </c:pt>
                <c:pt idx="8">
                  <c:v>0</c:v>
                </c:pt>
                <c:pt idx="9">
                  <c:v>0</c:v>
                </c:pt>
                <c:pt idx="10">
                  <c:v>0</c:v>
                </c:pt>
                <c:pt idx="11">
                  <c:v>45.7164</c:v>
                </c:pt>
                <c:pt idx="12">
                  <c:v>0</c:v>
                </c:pt>
                <c:pt idx="13">
                  <c:v>0</c:v>
                </c:pt>
                <c:pt idx="14">
                  <c:v>26.780089840713227</c:v>
                </c:pt>
                <c:pt idx="15">
                  <c:v>46.667477770725</c:v>
                </c:pt>
                <c:pt idx="16">
                  <c:v>34.780672254482234</c:v>
                </c:pt>
                <c:pt idx="17">
                  <c:v>15.036755587052326</c:v>
                </c:pt>
                <c:pt idx="18">
                  <c:v>11.229016008448308</c:v>
                </c:pt>
                <c:pt idx="19">
                  <c:v>38.419359393194647</c:v>
                </c:pt>
                <c:pt idx="20">
                  <c:v>8.9430617920318056</c:v>
                </c:pt>
                <c:pt idx="22" formatCode="0.00">
                  <c:v>38.462757819702716</c:v>
                </c:pt>
                <c:pt idx="23" formatCode="0.00">
                  <c:v>21.560626533537306</c:v>
                </c:pt>
                <c:pt idx="24" formatCode="0.00">
                  <c:v>27.044054511740313</c:v>
                </c:pt>
                <c:pt idx="25" formatCode="0.00">
                  <c:v>17.847579468943806</c:v>
                </c:pt>
                <c:pt idx="26" formatCode="0.00">
                  <c:v>24.798586474315201</c:v>
                </c:pt>
                <c:pt idx="27" formatCode="0.00">
                  <c:v>49.457805658288578</c:v>
                </c:pt>
                <c:pt idx="28" formatCode="0.00">
                  <c:v>32.067598609327433</c:v>
                </c:pt>
                <c:pt idx="29" formatCode="0.00">
                  <c:v>60.390284978535206</c:v>
                </c:pt>
                <c:pt idx="30" formatCode="0.00">
                  <c:v>46</c:v>
                </c:pt>
              </c:numCache>
            </c:numRef>
          </c:val>
        </c:ser>
        <c:ser>
          <c:idx val="3"/>
          <c:order val="2"/>
          <c:tx>
            <c:strRef>
              <c:f>'Annual Summary (offshore)'!$BF$1</c:f>
              <c:strCache>
                <c:ptCount val="1"/>
                <c:pt idx="0">
                  <c:v>Age 2 (mat)</c:v>
                </c:pt>
              </c:strCache>
            </c:strRef>
          </c:tx>
          <c:spPr>
            <a:solidFill>
              <a:srgbClr val="800000"/>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(offshore)'!$BF$2:$BF$32</c:f>
              <c:numCache>
                <c:formatCode>General</c:formatCode>
                <c:ptCount val="31"/>
                <c:pt idx="0">
                  <c:v>2.3126655779989345</c:v>
                </c:pt>
                <c:pt idx="1">
                  <c:v>0.17536050044594853</c:v>
                </c:pt>
                <c:pt idx="2">
                  <c:v>3.4806001510648361</c:v>
                </c:pt>
                <c:pt idx="3">
                  <c:v>1.531346806753632</c:v>
                </c:pt>
                <c:pt idx="4">
                  <c:v>5.1589999999999998</c:v>
                </c:pt>
                <c:pt idx="5">
                  <c:v>2.2970999999999999</c:v>
                </c:pt>
                <c:pt idx="6">
                  <c:v>1.2749999999999999</c:v>
                </c:pt>
                <c:pt idx="7">
                  <c:v>3.0888</c:v>
                </c:pt>
                <c:pt idx="8">
                  <c:v>0</c:v>
                </c:pt>
                <c:pt idx="9">
                  <c:v>0</c:v>
                </c:pt>
                <c:pt idx="10">
                  <c:v>0</c:v>
                </c:pt>
                <c:pt idx="11">
                  <c:v>15.483600000000001</c:v>
                </c:pt>
                <c:pt idx="12">
                  <c:v>0</c:v>
                </c:pt>
                <c:pt idx="13">
                  <c:v>0</c:v>
                </c:pt>
                <c:pt idx="14">
                  <c:v>21.478620226294534</c:v>
                </c:pt>
                <c:pt idx="15">
                  <c:v>30.69397034338273</c:v>
                </c:pt>
                <c:pt idx="16">
                  <c:v>32.846199632714679</c:v>
                </c:pt>
                <c:pt idx="17">
                  <c:v>36.828326113609329</c:v>
                </c:pt>
                <c:pt idx="18">
                  <c:v>31.590748059639996</c:v>
                </c:pt>
                <c:pt idx="19">
                  <c:v>34.892621864334892</c:v>
                </c:pt>
                <c:pt idx="20">
                  <c:v>36.28870010521922</c:v>
                </c:pt>
                <c:pt idx="22">
                  <c:v>25.296296860816874</c:v>
                </c:pt>
                <c:pt idx="23">
                  <c:v>23.774850826897559</c:v>
                </c:pt>
                <c:pt idx="24">
                  <c:v>36.03478005674441</c:v>
                </c:pt>
                <c:pt idx="25">
                  <c:v>40.708284887784231</c:v>
                </c:pt>
                <c:pt idx="26">
                  <c:v>30.208351159039438</c:v>
                </c:pt>
                <c:pt idx="27">
                  <c:v>28.542194341711419</c:v>
                </c:pt>
                <c:pt idx="28">
                  <c:v>16.476482911347571</c:v>
                </c:pt>
                <c:pt idx="29">
                  <c:v>14.379610186994892</c:v>
                </c:pt>
                <c:pt idx="30" formatCode="0.00">
                  <c:v>10</c:v>
                </c:pt>
              </c:numCache>
            </c:numRef>
          </c:val>
        </c:ser>
        <c:ser>
          <c:idx val="5"/>
          <c:order val="3"/>
          <c:tx>
            <c:strRef>
              <c:f>'Annual Summary (offshore)'!$BH$1</c:f>
              <c:strCache>
                <c:ptCount val="1"/>
                <c:pt idx="0">
                  <c:v>Age 3 (imm)</c:v>
                </c:pt>
              </c:strCache>
            </c:strRef>
          </c:tx>
          <c:spPr>
            <a:pattFill prst="openDmnd">
              <a:fgClr>
                <a:srgbClr xmlns:mc="http://schemas.openxmlformats.org/markup-compatibility/2006" xmlns:a14="http://schemas.microsoft.com/office/drawing/2010/main" val="FFFFFF" mc:Ignorable="a14" a14:legacySpreadsheetColorIndex="9"/>
              </a:fgClr>
              <a:bgClr>
                <a:srgbClr xmlns:mc="http://schemas.openxmlformats.org/markup-compatibility/2006" xmlns:a14="http://schemas.microsoft.com/office/drawing/2010/main" val="0066CC" mc:Ignorable="a14" a14:legacySpreadsheetColorIndex="30"/>
              </a:bgClr>
            </a:patt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(offshore)'!$BH$2:$BH$32</c:f>
              <c:numCache>
                <c:formatCode>General</c:formatCode>
                <c:ptCount val="31"/>
                <c:pt idx="0">
                  <c:v>9.9506717320279705</c:v>
                </c:pt>
                <c:pt idx="1">
                  <c:v>41.666533264210905</c:v>
                </c:pt>
                <c:pt idx="2">
                  <c:v>3.2593889684154682</c:v>
                </c:pt>
                <c:pt idx="3">
                  <c:v>3.2022982583158477</c:v>
                </c:pt>
                <c:pt idx="4">
                  <c:v>5.759999999999998</c:v>
                </c:pt>
                <c:pt idx="5">
                  <c:v>13.6488</c:v>
                </c:pt>
                <c:pt idx="6">
                  <c:v>1.1448999999999998</c:v>
                </c:pt>
                <c:pt idx="7">
                  <c:v>2.1112000000000002</c:v>
                </c:pt>
                <c:pt idx="8">
                  <c:v>0</c:v>
                </c:pt>
                <c:pt idx="9">
                  <c:v>0</c:v>
                </c:pt>
                <c:pt idx="10">
                  <c:v>0</c:v>
                </c:pt>
                <c:pt idx="11">
                  <c:v>3.9330000000000034</c:v>
                </c:pt>
                <c:pt idx="12">
                  <c:v>0</c:v>
                </c:pt>
                <c:pt idx="13">
                  <c:v>0</c:v>
                </c:pt>
                <c:pt idx="14">
                  <c:v>2.8862685550010241</c:v>
                </c:pt>
                <c:pt idx="15">
                  <c:v>0.46577408025417633</c:v>
                </c:pt>
                <c:pt idx="16">
                  <c:v>0.31495426755928335</c:v>
                </c:pt>
                <c:pt idx="17">
                  <c:v>0.3676698043906157</c:v>
                </c:pt>
                <c:pt idx="18">
                  <c:v>0</c:v>
                </c:pt>
                <c:pt idx="19">
                  <c:v>0.34497268991844265</c:v>
                </c:pt>
                <c:pt idx="20">
                  <c:v>0</c:v>
                </c:pt>
                <c:pt idx="22">
                  <c:v>1.9263282002876814</c:v>
                </c:pt>
                <c:pt idx="23">
                  <c:v>2.1297339438252472</c:v>
                </c:pt>
                <c:pt idx="24">
                  <c:v>0.1970758353805806</c:v>
                </c:pt>
                <c:pt idx="25">
                  <c:v>1.3212512286642344</c:v>
                </c:pt>
                <c:pt idx="26">
                  <c:v>0.61196934992088714</c:v>
                </c:pt>
                <c:pt idx="27">
                  <c:v>0.35150913843399145</c:v>
                </c:pt>
                <c:pt idx="28">
                  <c:v>1.8782840038935191</c:v>
                </c:pt>
                <c:pt idx="29">
                  <c:v>2.0118822532797154</c:v>
                </c:pt>
                <c:pt idx="30">
                  <c:v>3</c:v>
                </c:pt>
              </c:numCache>
            </c:numRef>
          </c:val>
        </c:ser>
        <c:ser>
          <c:idx val="6"/>
          <c:order val="4"/>
          <c:tx>
            <c:strRef>
              <c:f>'Annual Summary (offshore)'!$BI$1</c:f>
              <c:strCache>
                <c:ptCount val="1"/>
                <c:pt idx="0">
                  <c:v>Age 3 (mat)</c:v>
                </c:pt>
              </c:strCache>
            </c:strRef>
          </c:tx>
          <c:spPr>
            <a:solidFill>
              <a:srgbClr val="0066CC"/>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(offshore)'!$BI$2:$BI$32</c:f>
              <c:numCache>
                <c:formatCode>General</c:formatCode>
                <c:ptCount val="31"/>
                <c:pt idx="0">
                  <c:v>7.64932826797203</c:v>
                </c:pt>
                <c:pt idx="1">
                  <c:v>24.233466735789101</c:v>
                </c:pt>
                <c:pt idx="2">
                  <c:v>8.9406110315845311</c:v>
                </c:pt>
                <c:pt idx="3">
                  <c:v>10.297701741684152</c:v>
                </c:pt>
                <c:pt idx="4">
                  <c:v>16.740000000000002</c:v>
                </c:pt>
                <c:pt idx="5">
                  <c:v>14.5512</c:v>
                </c:pt>
                <c:pt idx="6">
                  <c:v>9.5550999999999995</c:v>
                </c:pt>
                <c:pt idx="7">
                  <c:v>18.188800000000001</c:v>
                </c:pt>
                <c:pt idx="8">
                  <c:v>0</c:v>
                </c:pt>
                <c:pt idx="9">
                  <c:v>0</c:v>
                </c:pt>
                <c:pt idx="10">
                  <c:v>0</c:v>
                </c:pt>
                <c:pt idx="11">
                  <c:v>30.566999999999997</c:v>
                </c:pt>
                <c:pt idx="12">
                  <c:v>0</c:v>
                </c:pt>
                <c:pt idx="13">
                  <c:v>0</c:v>
                </c:pt>
                <c:pt idx="14">
                  <c:v>39.907798444096699</c:v>
                </c:pt>
                <c:pt idx="15">
                  <c:v>14.606515642754824</c:v>
                </c:pt>
                <c:pt idx="16">
                  <c:v>28.100754802561088</c:v>
                </c:pt>
                <c:pt idx="17">
                  <c:v>39.66890793000259</c:v>
                </c:pt>
                <c:pt idx="18">
                  <c:v>13.218574716032069</c:v>
                </c:pt>
                <c:pt idx="19">
                  <c:v>22.219548390963883</c:v>
                </c:pt>
                <c:pt idx="20">
                  <c:v>37.768564213813285</c:v>
                </c:pt>
                <c:pt idx="22">
                  <c:v>19.242113561115413</c:v>
                </c:pt>
                <c:pt idx="23">
                  <c:v>29.428887540002684</c:v>
                </c:pt>
                <c:pt idx="24">
                  <c:v>18.540911963199079</c:v>
                </c:pt>
                <c:pt idx="25">
                  <c:v>30.169930531351518</c:v>
                </c:pt>
                <c:pt idx="26">
                  <c:v>26.065631700508003</c:v>
                </c:pt>
                <c:pt idx="27">
                  <c:v>9.3126542425292698</c:v>
                </c:pt>
                <c:pt idx="28">
                  <c:v>34.802142997898279</c:v>
                </c:pt>
                <c:pt idx="29">
                  <c:v>10.186864035016985</c:v>
                </c:pt>
                <c:pt idx="30">
                  <c:v>18</c:v>
                </c:pt>
              </c:numCache>
            </c:numRef>
          </c:val>
        </c:ser>
        <c:ser>
          <c:idx val="7"/>
          <c:order val="5"/>
          <c:tx>
            <c:strRef>
              <c:f>'Annual Summary (offshore)'!$BJ$1</c:f>
              <c:strCache>
                <c:ptCount val="1"/>
                <c:pt idx="0">
                  <c:v>Age 4</c:v>
                </c:pt>
              </c:strCache>
            </c:strRef>
          </c:tx>
          <c:spPr>
            <a:solidFill>
              <a:srgbClr val="00FF00"/>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(offshore)'!$BJ$2:$BJ$32</c:f>
              <c:numCache>
                <c:formatCode>General</c:formatCode>
                <c:ptCount val="31"/>
                <c:pt idx="0">
                  <c:v>0.8</c:v>
                </c:pt>
                <c:pt idx="1">
                  <c:v>8.9</c:v>
                </c:pt>
                <c:pt idx="2">
                  <c:v>26</c:v>
                </c:pt>
                <c:pt idx="3">
                  <c:v>2</c:v>
                </c:pt>
                <c:pt idx="4">
                  <c:v>2.6</c:v>
                </c:pt>
                <c:pt idx="5">
                  <c:v>9.3000000000000007</c:v>
                </c:pt>
                <c:pt idx="6">
                  <c:v>1.6</c:v>
                </c:pt>
                <c:pt idx="7">
                  <c:v>2.2999999999999998</c:v>
                </c:pt>
                <c:pt idx="11">
                  <c:v>1.3</c:v>
                </c:pt>
                <c:pt idx="14">
                  <c:v>3.8338756507964464</c:v>
                </c:pt>
                <c:pt idx="15">
                  <c:v>4.3435910836776594</c:v>
                </c:pt>
                <c:pt idx="16">
                  <c:v>3.0244189562982986</c:v>
                </c:pt>
                <c:pt idx="17">
                  <c:v>5.5457666193681128</c:v>
                </c:pt>
                <c:pt idx="18">
                  <c:v>4.2277307509185924</c:v>
                </c:pt>
                <c:pt idx="19">
                  <c:v>3.9703670910538342</c:v>
                </c:pt>
                <c:pt idx="20">
                  <c:v>7.6823639655205209</c:v>
                </c:pt>
                <c:pt idx="22" formatCode="0.00">
                  <c:v>3.1392563944679028</c:v>
                </c:pt>
                <c:pt idx="23" formatCode="0.0">
                  <c:v>3.3172601750563455</c:v>
                </c:pt>
                <c:pt idx="24" formatCode="0.00">
                  <c:v>1.3225922251530093</c:v>
                </c:pt>
                <c:pt idx="25" formatCode="0.00">
                  <c:v>0.61194093906880609</c:v>
                </c:pt>
                <c:pt idx="26" formatCode="0.0">
                  <c:v>4.0056257941225848</c:v>
                </c:pt>
                <c:pt idx="27" formatCode="0.0">
                  <c:v>0.87687083464633198</c:v>
                </c:pt>
                <c:pt idx="28">
                  <c:v>1.6317280849709299</c:v>
                </c:pt>
                <c:pt idx="29">
                  <c:v>2.3518278895432903</c:v>
                </c:pt>
                <c:pt idx="30">
                  <c:v>1.4014146893401702</c:v>
                </c:pt>
              </c:numCache>
            </c:numRef>
          </c:val>
        </c:ser>
        <c:ser>
          <c:idx val="8"/>
          <c:order val="6"/>
          <c:tx>
            <c:strRef>
              <c:f>'Annual Summary (offshore)'!$BK$1</c:f>
              <c:strCache>
                <c:ptCount val="1"/>
                <c:pt idx="0">
                  <c:v>Age 5</c:v>
                </c:pt>
              </c:strCache>
            </c:strRef>
          </c:tx>
          <c:spPr>
            <a:solidFill>
              <a:srgbClr val="FF00FF"/>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(offshore)'!$BK$2:$BK$32</c:f>
              <c:numCache>
                <c:formatCode>General</c:formatCode>
                <c:ptCount val="31"/>
                <c:pt idx="0">
                  <c:v>0.5</c:v>
                </c:pt>
                <c:pt idx="1">
                  <c:v>0.3</c:v>
                </c:pt>
                <c:pt idx="2">
                  <c:v>2.6</c:v>
                </c:pt>
                <c:pt idx="3">
                  <c:v>3.1</c:v>
                </c:pt>
                <c:pt idx="4">
                  <c:v>0.1</c:v>
                </c:pt>
                <c:pt idx="5">
                  <c:v>0.3</c:v>
                </c:pt>
                <c:pt idx="6">
                  <c:v>0.2</c:v>
                </c:pt>
                <c:pt idx="7">
                  <c:v>0.1</c:v>
                </c:pt>
                <c:pt idx="14">
                  <c:v>2.5898202530253069E-2</c:v>
                </c:pt>
                <c:pt idx="15">
                  <c:v>0.39193945512022033</c:v>
                </c:pt>
                <c:pt idx="16">
                  <c:v>0.48212120179272561</c:v>
                </c:pt>
                <c:pt idx="17">
                  <c:v>0.40822069203215261</c:v>
                </c:pt>
                <c:pt idx="18">
                  <c:v>0</c:v>
                </c:pt>
                <c:pt idx="20">
                  <c:v>1.0637151721030029</c:v>
                </c:pt>
                <c:pt idx="22" formatCode="0.00">
                  <c:v>8.7152137300880866E-2</c:v>
                </c:pt>
                <c:pt idx="23" formatCode="0.0">
                  <c:v>0.12791436701238329</c:v>
                </c:pt>
                <c:pt idx="24" formatCode="0.00">
                  <c:v>4.3589125361939603E-2</c:v>
                </c:pt>
                <c:pt idx="25" formatCode="0.00">
                  <c:v>3.187114873511173E-2</c:v>
                </c:pt>
                <c:pt idx="26" formatCode="0.0">
                  <c:v>0.204596675726333</c:v>
                </c:pt>
                <c:pt idx="27" formatCode="0.0">
                  <c:v>0</c:v>
                </c:pt>
                <c:pt idx="28">
                  <c:v>5.1675422264149597E-2</c:v>
                </c:pt>
                <c:pt idx="29">
                  <c:v>0.24073310956313501</c:v>
                </c:pt>
              </c:numCache>
            </c:numRef>
          </c:val>
        </c:ser>
        <c:dLbls>
          <c:showLegendKey val="0"/>
          <c:showVal val="0"/>
          <c:showCatName val="0"/>
          <c:showSerName val="0"/>
          <c:showPercent val="0"/>
          <c:showBubbleSize val="0"/>
        </c:dLbls>
        <c:gapWidth val="150"/>
        <c:overlap val="100"/>
        <c:axId val="79455360"/>
        <c:axId val="79456896"/>
      </c:barChart>
      <c:catAx>
        <c:axId val="79455360"/>
        <c:scaling>
          <c:orientation val="minMax"/>
        </c:scaling>
        <c:delete val="0"/>
        <c:axPos val="b"/>
        <c:numFmt formatCode="General" sourceLinked="1"/>
        <c:majorTickMark val="out"/>
        <c:minorTickMark val="none"/>
        <c:tickLblPos val="nextTo"/>
        <c:spPr>
          <a:ln w="3175">
            <a:solidFill>
              <a:srgbClr val="000000"/>
            </a:solidFill>
            <a:prstDash val="solid"/>
          </a:ln>
        </c:spPr>
        <c:txPr>
          <a:bodyPr rot="-5400000" vert="horz"/>
          <a:lstStyle/>
          <a:p>
            <a:pPr>
              <a:defRPr sz="1725" b="0" i="0" u="none" strike="noStrike" baseline="0">
                <a:solidFill>
                  <a:srgbClr val="000000"/>
                </a:solidFill>
                <a:latin typeface="Arial"/>
                <a:ea typeface="Arial"/>
                <a:cs typeface="Arial"/>
              </a:defRPr>
            </a:pPr>
            <a:endParaRPr lang="en-US"/>
          </a:p>
        </c:txPr>
        <c:crossAx val="79456896"/>
        <c:crosses val="autoZero"/>
        <c:auto val="1"/>
        <c:lblAlgn val="ctr"/>
        <c:lblOffset val="100"/>
        <c:tickLblSkip val="2"/>
        <c:tickMarkSkip val="1"/>
        <c:noMultiLvlLbl val="0"/>
      </c:catAx>
      <c:valAx>
        <c:axId val="79456896"/>
        <c:scaling>
          <c:orientation val="minMax"/>
          <c:max val="100"/>
        </c:scaling>
        <c:delete val="0"/>
        <c:axPos val="l"/>
        <c:title>
          <c:tx>
            <c:rich>
              <a:bodyPr/>
              <a:lstStyle/>
              <a:p>
                <a:pPr>
                  <a:defRPr sz="1725" b="1" i="0" u="none" strike="noStrike" baseline="0">
                    <a:solidFill>
                      <a:srgbClr val="000000"/>
                    </a:solidFill>
                    <a:latin typeface="Arial"/>
                    <a:ea typeface="Arial"/>
                    <a:cs typeface="Arial"/>
                  </a:defRPr>
                </a:pPr>
                <a:r>
                  <a:rPr lang="en-CA"/>
                  <a:t>Percent at age</a:t>
                </a:r>
              </a:p>
            </c:rich>
          </c:tx>
          <c:layout>
            <c:manualLayout>
              <c:xMode val="edge"/>
              <c:yMode val="edge"/>
              <c:x val="4.1111149652548938E-2"/>
              <c:y val="0.28467155398678617"/>
            </c:manualLayout>
          </c:layout>
          <c:overlay val="0"/>
          <c:spPr>
            <a:noFill/>
            <a:ln w="25400">
              <a:noFill/>
            </a:ln>
          </c:spPr>
        </c:title>
        <c:numFmt formatCode="0" sourceLinked="0"/>
        <c:majorTickMark val="out"/>
        <c:minorTickMark val="none"/>
        <c:tickLblPos val="nextTo"/>
        <c:spPr>
          <a:ln w="3175">
            <a:solidFill>
              <a:srgbClr val="000000"/>
            </a:solidFill>
            <a:prstDash val="solid"/>
          </a:ln>
        </c:spPr>
        <c:txPr>
          <a:bodyPr rot="0" vert="horz"/>
          <a:lstStyle/>
          <a:p>
            <a:pPr>
              <a:defRPr sz="1200" b="0" i="0" u="none" strike="noStrike" baseline="0">
                <a:solidFill>
                  <a:srgbClr val="000000"/>
                </a:solidFill>
                <a:latin typeface="Arial"/>
                <a:ea typeface="Arial"/>
                <a:cs typeface="Arial"/>
              </a:defRPr>
            </a:pPr>
            <a:endParaRPr lang="en-US"/>
          </a:p>
        </c:txPr>
        <c:crossAx val="79455360"/>
        <c:crosses val="autoZero"/>
        <c:crossBetween val="between"/>
      </c:valAx>
      <c:spPr>
        <a:noFill/>
        <a:ln w="25400">
          <a:noFill/>
        </a:ln>
      </c:spPr>
    </c:plotArea>
    <c:legend>
      <c:legendPos val="r"/>
      <c:layout>
        <c:manualLayout>
          <c:xMode val="edge"/>
          <c:yMode val="edge"/>
          <c:x val="0.37775338178881485"/>
          <c:y val="3.5346050033818022E-2"/>
          <c:w val="7.6725403817914831E-2"/>
          <c:h val="0.8264619060548466"/>
        </c:manualLayout>
      </c:layout>
      <c:overlay val="0"/>
      <c:spPr>
        <a:noFill/>
        <a:ln w="12700">
          <a:solidFill>
            <a:srgbClr val="FFFFCC"/>
          </a:solidFill>
          <a:prstDash val="solid"/>
        </a:ln>
      </c:spPr>
      <c:txPr>
        <a:bodyPr/>
        <a:lstStyle/>
        <a:p>
          <a:pPr>
            <a:defRPr sz="1000" b="0" i="0" u="none" strike="noStrike" baseline="0">
              <a:solidFill>
                <a:srgbClr val="000000"/>
              </a:solidFill>
              <a:latin typeface="Arial"/>
              <a:ea typeface="Arial"/>
              <a:cs typeface="Arial"/>
            </a:defRPr>
          </a:pPr>
          <a:endParaRPr lang="en-US"/>
        </a:p>
      </c:txPr>
    </c:legend>
    <c:plotVisOnly val="1"/>
    <c:dispBlanksAs val="gap"/>
    <c:showDLblsOverMax val="0"/>
  </c:chart>
  <c:spPr>
    <a:noFill/>
    <a:ln w="9525">
      <a:noFill/>
    </a:ln>
  </c:spPr>
  <c:txPr>
    <a:bodyPr/>
    <a:lstStyle/>
    <a:p>
      <a:pPr>
        <a:defRPr sz="1450" b="0" i="0" u="none" strike="noStrike" baseline="0">
          <a:solidFill>
            <a:srgbClr val="000000"/>
          </a:solidFill>
          <a:latin typeface="Arial"/>
          <a:ea typeface="Arial"/>
          <a:cs typeface="Arial"/>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percentStacked"/>
        <c:varyColors val="0"/>
        <c:ser>
          <c:idx val="0"/>
          <c:order val="0"/>
          <c:tx>
            <c:strRef>
              <c:f>'pivot table'!$B$4</c:f>
              <c:strCache>
                <c:ptCount val="1"/>
                <c:pt idx="0">
                  <c:v>Immature</c:v>
                </c:pt>
              </c:strCache>
            </c:strRef>
          </c:tx>
          <c:invertIfNegative val="0"/>
          <c:cat>
            <c:strRef>
              <c:f>'pivot table'!$A$5:$A$9</c:f>
              <c:strCache>
                <c:ptCount val="5"/>
                <c:pt idx="0">
                  <c:v>Jan</c:v>
                </c:pt>
                <c:pt idx="1">
                  <c:v>Apr</c:v>
                </c:pt>
                <c:pt idx="2">
                  <c:v>Jun</c:v>
                </c:pt>
                <c:pt idx="3">
                  <c:v>Sep</c:v>
                </c:pt>
                <c:pt idx="4">
                  <c:v>Oct</c:v>
                </c:pt>
              </c:strCache>
            </c:strRef>
          </c:cat>
          <c:val>
            <c:numRef>
              <c:f>'pivot table'!$B$5:$B$9</c:f>
              <c:numCache>
                <c:formatCode>General</c:formatCode>
                <c:ptCount val="5"/>
                <c:pt idx="0">
                  <c:v>694</c:v>
                </c:pt>
                <c:pt idx="1">
                  <c:v>767</c:v>
                </c:pt>
                <c:pt idx="2">
                  <c:v>1071</c:v>
                </c:pt>
                <c:pt idx="3">
                  <c:v>118</c:v>
                </c:pt>
                <c:pt idx="4">
                  <c:v>315</c:v>
                </c:pt>
              </c:numCache>
            </c:numRef>
          </c:val>
        </c:ser>
        <c:ser>
          <c:idx val="1"/>
          <c:order val="1"/>
          <c:tx>
            <c:strRef>
              <c:f>'pivot table'!$C$4</c:f>
              <c:strCache>
                <c:ptCount val="1"/>
                <c:pt idx="0">
                  <c:v>Maturing</c:v>
                </c:pt>
              </c:strCache>
            </c:strRef>
          </c:tx>
          <c:invertIfNegative val="0"/>
          <c:cat>
            <c:strRef>
              <c:f>'pivot table'!$A$5:$A$9</c:f>
              <c:strCache>
                <c:ptCount val="5"/>
                <c:pt idx="0">
                  <c:v>Jan</c:v>
                </c:pt>
                <c:pt idx="1">
                  <c:v>Apr</c:v>
                </c:pt>
                <c:pt idx="2">
                  <c:v>Jun</c:v>
                </c:pt>
                <c:pt idx="3">
                  <c:v>Sep</c:v>
                </c:pt>
                <c:pt idx="4">
                  <c:v>Oct</c:v>
                </c:pt>
              </c:strCache>
            </c:strRef>
          </c:cat>
          <c:val>
            <c:numRef>
              <c:f>'pivot table'!$C$5:$C$9</c:f>
              <c:numCache>
                <c:formatCode>General</c:formatCode>
                <c:ptCount val="5"/>
                <c:pt idx="0">
                  <c:v>558</c:v>
                </c:pt>
                <c:pt idx="1">
                  <c:v>404</c:v>
                </c:pt>
                <c:pt idx="2">
                  <c:v>1000</c:v>
                </c:pt>
                <c:pt idx="3">
                  <c:v>313</c:v>
                </c:pt>
                <c:pt idx="4">
                  <c:v>5</c:v>
                </c:pt>
              </c:numCache>
            </c:numRef>
          </c:val>
        </c:ser>
        <c:ser>
          <c:idx val="2"/>
          <c:order val="2"/>
          <c:tx>
            <c:strRef>
              <c:f>'pivot table'!$D$4</c:f>
              <c:strCache>
                <c:ptCount val="1"/>
                <c:pt idx="0">
                  <c:v>Spent/Recovering</c:v>
                </c:pt>
              </c:strCache>
            </c:strRef>
          </c:tx>
          <c:invertIfNegative val="0"/>
          <c:cat>
            <c:strRef>
              <c:f>'pivot table'!$A$5:$A$9</c:f>
              <c:strCache>
                <c:ptCount val="5"/>
                <c:pt idx="0">
                  <c:v>Jan</c:v>
                </c:pt>
                <c:pt idx="1">
                  <c:v>Apr</c:v>
                </c:pt>
                <c:pt idx="2">
                  <c:v>Jun</c:v>
                </c:pt>
                <c:pt idx="3">
                  <c:v>Sep</c:v>
                </c:pt>
                <c:pt idx="4">
                  <c:v>Oct</c:v>
                </c:pt>
              </c:strCache>
            </c:strRef>
          </c:cat>
          <c:val>
            <c:numRef>
              <c:f>'pivot table'!$D$5:$D$9</c:f>
              <c:numCache>
                <c:formatCode>General</c:formatCode>
                <c:ptCount val="5"/>
                <c:pt idx="2">
                  <c:v>23</c:v>
                </c:pt>
                <c:pt idx="3">
                  <c:v>43</c:v>
                </c:pt>
                <c:pt idx="4">
                  <c:v>8</c:v>
                </c:pt>
              </c:numCache>
            </c:numRef>
          </c:val>
        </c:ser>
        <c:dLbls>
          <c:showLegendKey val="0"/>
          <c:showVal val="0"/>
          <c:showCatName val="0"/>
          <c:showSerName val="0"/>
          <c:showPercent val="0"/>
          <c:showBubbleSize val="0"/>
        </c:dLbls>
        <c:gapWidth val="150"/>
        <c:overlap val="100"/>
        <c:axId val="193942272"/>
        <c:axId val="193943808"/>
      </c:barChart>
      <c:catAx>
        <c:axId val="193942272"/>
        <c:scaling>
          <c:orientation val="minMax"/>
        </c:scaling>
        <c:delete val="0"/>
        <c:axPos val="b"/>
        <c:majorTickMark val="out"/>
        <c:minorTickMark val="none"/>
        <c:tickLblPos val="nextTo"/>
        <c:crossAx val="193943808"/>
        <c:crosses val="autoZero"/>
        <c:auto val="1"/>
        <c:lblAlgn val="ctr"/>
        <c:lblOffset val="100"/>
        <c:noMultiLvlLbl val="0"/>
      </c:catAx>
      <c:valAx>
        <c:axId val="193943808"/>
        <c:scaling>
          <c:orientation val="minMax"/>
        </c:scaling>
        <c:delete val="0"/>
        <c:axPos val="l"/>
        <c:majorGridlines/>
        <c:title>
          <c:tx>
            <c:rich>
              <a:bodyPr rot="-5400000" vert="horz"/>
              <a:lstStyle/>
              <a:p>
                <a:pPr>
                  <a:defRPr/>
                </a:pPr>
                <a:r>
                  <a:rPr lang="en-US"/>
                  <a:t>Proportion</a:t>
                </a:r>
              </a:p>
            </c:rich>
          </c:tx>
          <c:overlay val="0"/>
        </c:title>
        <c:numFmt formatCode="#,##0.00" sourceLinked="0"/>
        <c:majorTickMark val="out"/>
        <c:minorTickMark val="none"/>
        <c:tickLblPos val="nextTo"/>
        <c:crossAx val="193942272"/>
        <c:crosses val="autoZero"/>
        <c:crossBetween val="between"/>
      </c:valAx>
    </c:plotArea>
    <c:legend>
      <c:legendPos val="r"/>
      <c:overlay val="0"/>
    </c:legend>
    <c:plotVisOnly val="1"/>
    <c:dispBlanksAs val="gap"/>
    <c:showDLblsOverMax val="0"/>
  </c:chart>
  <c:spPr>
    <a:ln>
      <a:noFill/>
    </a:ln>
  </c:spPr>
  <c:txPr>
    <a:bodyPr/>
    <a:lstStyle/>
    <a:p>
      <a:pPr>
        <a:defRPr sz="1200"/>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s>
    <c:plotArea>
      <c:layout>
        <c:manualLayout>
          <c:layoutTarget val="inner"/>
          <c:xMode val="edge"/>
          <c:yMode val="edge"/>
          <c:x val="0.16025317961003688"/>
          <c:y val="5.5443294307312707E-2"/>
          <c:w val="0.56233970853364401"/>
          <c:h val="0.81945481533909381"/>
        </c:manualLayout>
      </c:layout>
      <c:barChart>
        <c:barDir val="col"/>
        <c:grouping val="percentStacked"/>
        <c:varyColors val="0"/>
        <c:ser>
          <c:idx val="0"/>
          <c:order val="0"/>
          <c:tx>
            <c:v>1</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275</c:v>
              </c:pt>
              <c:pt idx="1">
                <c:v>99</c:v>
              </c:pt>
              <c:pt idx="2">
                <c:v>107</c:v>
              </c:pt>
              <c:pt idx="3">
                <c:v>23</c:v>
              </c:pt>
              <c:pt idx="4">
                <c:v>78</c:v>
              </c:pt>
            </c:numLit>
          </c:val>
        </c:ser>
        <c:ser>
          <c:idx val="1"/>
          <c:order val="1"/>
          <c:tx>
            <c:v>2</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84</c:v>
              </c:pt>
              <c:pt idx="1">
                <c:v>147</c:v>
              </c:pt>
              <c:pt idx="2">
                <c:v>162</c:v>
              </c:pt>
              <c:pt idx="3">
                <c:v>62</c:v>
              </c:pt>
              <c:pt idx="4">
                <c:v>12</c:v>
              </c:pt>
            </c:numLit>
          </c:val>
        </c:ser>
        <c:ser>
          <c:idx val="2"/>
          <c:order val="2"/>
          <c:tx>
            <c:v>3</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95</c:v>
              </c:pt>
              <c:pt idx="1">
                <c:v>35</c:v>
              </c:pt>
              <c:pt idx="2">
                <c:v>137</c:v>
              </c:pt>
              <c:pt idx="3">
                <c:v>15</c:v>
              </c:pt>
              <c:pt idx="4">
                <c:v>4</c:v>
              </c:pt>
            </c:numLit>
          </c:val>
        </c:ser>
        <c:ser>
          <c:idx val="3"/>
          <c:order val="3"/>
          <c:tx>
            <c:v>4</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35</c:v>
              </c:pt>
              <c:pt idx="1">
                <c:v>9</c:v>
              </c:pt>
              <c:pt idx="2">
                <c:v>36</c:v>
              </c:pt>
              <c:pt idx="3">
                <c:v>5</c:v>
              </c:pt>
              <c:pt idx="4">
                <c:v>1</c:v>
              </c:pt>
            </c:numLit>
          </c:val>
        </c:ser>
        <c:ser>
          <c:idx val="4"/>
          <c:order val="4"/>
          <c:tx>
            <c:v>5</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5</c:v>
              </c:pt>
              <c:pt idx="1">
                <c:v>0</c:v>
              </c:pt>
              <c:pt idx="2">
                <c:v>1</c:v>
              </c:pt>
              <c:pt idx="3">
                <c:v>0</c:v>
              </c:pt>
              <c:pt idx="4">
                <c:v>0</c:v>
              </c:pt>
            </c:numLit>
          </c:val>
        </c:ser>
        <c:ser>
          <c:idx val="5"/>
          <c:order val="5"/>
          <c:tx>
            <c:v>6</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2</c:v>
              </c:pt>
              <c:pt idx="1">
                <c:v>0</c:v>
              </c:pt>
              <c:pt idx="2">
                <c:v>0</c:v>
              </c:pt>
              <c:pt idx="3">
                <c:v>0</c:v>
              </c:pt>
              <c:pt idx="4">
                <c:v>0</c:v>
              </c:pt>
            </c:numLit>
          </c:val>
        </c:ser>
        <c:dLbls>
          <c:showLegendKey val="0"/>
          <c:showVal val="0"/>
          <c:showCatName val="0"/>
          <c:showSerName val="0"/>
          <c:showPercent val="0"/>
          <c:showBubbleSize val="0"/>
        </c:dLbls>
        <c:gapWidth val="150"/>
        <c:overlap val="100"/>
        <c:axId val="193980672"/>
        <c:axId val="198647808"/>
      </c:barChart>
      <c:catAx>
        <c:axId val="193980672"/>
        <c:scaling>
          <c:orientation val="minMax"/>
        </c:scaling>
        <c:delete val="0"/>
        <c:axPos val="b"/>
        <c:majorTickMark val="out"/>
        <c:minorTickMark val="none"/>
        <c:tickLblPos val="nextTo"/>
        <c:txPr>
          <a:bodyPr/>
          <a:lstStyle/>
          <a:p>
            <a:pPr>
              <a:defRPr sz="1200"/>
            </a:pPr>
            <a:endParaRPr lang="en-US"/>
          </a:p>
        </c:txPr>
        <c:crossAx val="198647808"/>
        <c:crosses val="autoZero"/>
        <c:auto val="1"/>
        <c:lblAlgn val="ctr"/>
        <c:lblOffset val="100"/>
        <c:noMultiLvlLbl val="0"/>
      </c:catAx>
      <c:valAx>
        <c:axId val="198647808"/>
        <c:scaling>
          <c:orientation val="minMax"/>
        </c:scaling>
        <c:delete val="0"/>
        <c:axPos val="l"/>
        <c:majorGridlines/>
        <c:title>
          <c:tx>
            <c:rich>
              <a:bodyPr rot="-5400000" vert="horz"/>
              <a:lstStyle/>
              <a:p>
                <a:pPr>
                  <a:defRPr sz="1200"/>
                </a:pPr>
                <a:r>
                  <a:rPr lang="en-US" sz="1200"/>
                  <a:t>Proportion</a:t>
                </a:r>
              </a:p>
            </c:rich>
          </c:tx>
          <c:overlay val="0"/>
        </c:title>
        <c:numFmt formatCode="#,##0.00" sourceLinked="0"/>
        <c:majorTickMark val="out"/>
        <c:minorTickMark val="none"/>
        <c:tickLblPos val="nextTo"/>
        <c:txPr>
          <a:bodyPr/>
          <a:lstStyle/>
          <a:p>
            <a:pPr>
              <a:defRPr sz="1200"/>
            </a:pPr>
            <a:endParaRPr lang="en-US"/>
          </a:p>
        </c:txPr>
        <c:crossAx val="193980672"/>
        <c:crosses val="autoZero"/>
        <c:crossBetween val="between"/>
      </c:valAx>
    </c:plotArea>
    <c:legend>
      <c:legendPos val="r"/>
      <c:layout>
        <c:manualLayout>
          <c:xMode val="edge"/>
          <c:yMode val="edge"/>
          <c:x val="0.76158744528231603"/>
          <c:y val="0.22899997050930432"/>
          <c:w val="6.5634233660610053E-2"/>
          <c:h val="0.54555545725323662"/>
        </c:manualLayout>
      </c:layout>
      <c:overlay val="0"/>
    </c:legend>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'seasonal pattern'!$K$1</c:f>
              <c:strCache>
                <c:ptCount val="1"/>
                <c:pt idx="0">
                  <c:v>biomass (kg)</c:v>
                </c:pt>
              </c:strCache>
            </c:strRef>
          </c:tx>
          <c:invertIfNegative val="0"/>
          <c:dPt>
            <c:idx val="3"/>
            <c:invertIfNegative val="0"/>
            <c:bubble3D val="0"/>
            <c:spPr>
              <a:pattFill prst="lgGrid">
                <a:fgClr>
                  <a:schemeClr val="accent1"/>
                </a:fgClr>
                <a:bgClr>
                  <a:schemeClr val="bg1"/>
                </a:bgClr>
              </a:pattFill>
              <a:ln>
                <a:solidFill>
                  <a:schemeClr val="accent1"/>
                </a:solidFill>
              </a:ln>
            </c:spPr>
          </c:dPt>
          <c:dPt>
            <c:idx val="7"/>
            <c:invertIfNegative val="0"/>
            <c:bubble3D val="0"/>
            <c:spPr>
              <a:pattFill prst="lgGrid">
                <a:fgClr>
                  <a:schemeClr val="accent1"/>
                </a:fgClr>
                <a:bgClr>
                  <a:schemeClr val="bg1"/>
                </a:bgClr>
              </a:pattFill>
              <a:ln>
                <a:solidFill>
                  <a:schemeClr val="accent1"/>
                </a:solidFill>
              </a:ln>
            </c:spPr>
          </c:dPt>
          <c:cat>
            <c:multiLvlStrRef>
              <c:f>'seasonal pattern'!$B$3:$C$12</c:f>
              <c:multiLvlStrCache>
                <c:ptCount val="10"/>
                <c:lvl>
                  <c:pt idx="0">
                    <c:v>Sep</c:v>
                  </c:pt>
                  <c:pt idx="1">
                    <c:v>Oct</c:v>
                  </c:pt>
                  <c:pt idx="2">
                    <c:v>Jan</c:v>
                  </c:pt>
                  <c:pt idx="3">
                    <c:v>May</c:v>
                  </c:pt>
                  <c:pt idx="4">
                    <c:v>Jun</c:v>
                  </c:pt>
                  <c:pt idx="5">
                    <c:v>Sep</c:v>
                  </c:pt>
                  <c:pt idx="6">
                    <c:v>Jan </c:v>
                  </c:pt>
                  <c:pt idx="7">
                    <c:v>May</c:v>
                  </c:pt>
                  <c:pt idx="8">
                    <c:v>Jun</c:v>
                  </c:pt>
                  <c:pt idx="9">
                    <c:v>Sep</c:v>
                  </c:pt>
                </c:lvl>
                <c:lvl>
                  <c:pt idx="0">
                    <c:v>2003</c:v>
                  </c:pt>
                  <c:pt idx="2">
                    <c:v>2004</c:v>
                  </c:pt>
                  <c:pt idx="6">
                    <c:v>2005</c:v>
                  </c:pt>
                </c:lvl>
              </c:multiLvlStrCache>
            </c:multiLvlStrRef>
          </c:cat>
          <c:val>
            <c:numRef>
              <c:f>'seasonal pattern'!$K$3:$K$12</c:f>
              <c:numCache>
                <c:formatCode>0.00E+00</c:formatCode>
                <c:ptCount val="10"/>
                <c:pt idx="0">
                  <c:v>54.45982878170858</c:v>
                </c:pt>
                <c:pt idx="1">
                  <c:v>13.09064650819086</c:v>
                </c:pt>
                <c:pt idx="2">
                  <c:v>13.159803046976643</c:v>
                </c:pt>
                <c:pt idx="3">
                  <c:v>10.4</c:v>
                </c:pt>
                <c:pt idx="4">
                  <c:v>10966.589907201134</c:v>
                </c:pt>
                <c:pt idx="5">
                  <c:v>880.08285081843712</c:v>
                </c:pt>
                <c:pt idx="6">
                  <c:v>1183.7259073137955</c:v>
                </c:pt>
                <c:pt idx="7">
                  <c:v>111.3</c:v>
                </c:pt>
                <c:pt idx="8">
                  <c:v>13702.974929707392</c:v>
                </c:pt>
                <c:pt idx="9">
                  <c:v>1.4054150292725682</c:v>
                </c:pt>
              </c:numCache>
            </c:numRef>
          </c:val>
        </c:ser>
        <c:dLbls>
          <c:showLegendKey val="0"/>
          <c:showVal val="0"/>
          <c:showCatName val="0"/>
          <c:showSerName val="0"/>
          <c:showPercent val="0"/>
          <c:showBubbleSize val="0"/>
        </c:dLbls>
        <c:gapWidth val="150"/>
        <c:axId val="198672768"/>
        <c:axId val="198674304"/>
      </c:barChart>
      <c:catAx>
        <c:axId val="198672768"/>
        <c:scaling>
          <c:orientation val="minMax"/>
        </c:scaling>
        <c:delete val="0"/>
        <c:axPos val="b"/>
        <c:majorTickMark val="out"/>
        <c:minorTickMark val="none"/>
        <c:tickLblPos val="nextTo"/>
        <c:crossAx val="198674304"/>
        <c:crosses val="autoZero"/>
        <c:auto val="1"/>
        <c:lblAlgn val="ctr"/>
        <c:lblOffset val="100"/>
        <c:noMultiLvlLbl val="0"/>
      </c:catAx>
      <c:valAx>
        <c:axId val="198674304"/>
        <c:scaling>
          <c:logBase val="10"/>
          <c:orientation val="minMax"/>
        </c:scaling>
        <c:delete val="0"/>
        <c:axPos val="l"/>
        <c:majorGridlines/>
        <c:title>
          <c:tx>
            <c:rich>
              <a:bodyPr rot="-5400000" vert="horz"/>
              <a:lstStyle/>
              <a:p>
                <a:pPr>
                  <a:defRPr sz="1200"/>
                </a:pPr>
                <a:r>
                  <a:rPr lang="en-US" sz="1200"/>
                  <a:t>Biomass (tonnes)</a:t>
                </a:r>
              </a:p>
            </c:rich>
          </c:tx>
          <c:layout>
            <c:manualLayout>
              <c:xMode val="edge"/>
              <c:yMode val="edge"/>
              <c:x val="1.5488868950753121E-2"/>
              <c:y val="0.17787984835228929"/>
            </c:manualLayout>
          </c:layout>
          <c:overlay val="0"/>
        </c:title>
        <c:numFmt formatCode="#,##0" sourceLinked="0"/>
        <c:majorTickMark val="out"/>
        <c:minorTickMark val="none"/>
        <c:tickLblPos val="nextTo"/>
        <c:crossAx val="198672768"/>
        <c:crosses val="autoZero"/>
        <c:crossBetween val="between"/>
      </c:valAx>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'seasonal pattern'!$K$2</c:f>
              <c:strCache>
                <c:ptCount val="1"/>
                <c:pt idx="0">
                  <c:v>biomass (kg)</c:v>
                </c:pt>
              </c:strCache>
            </c:strRef>
          </c:tx>
          <c:spPr>
            <a:ln>
              <a:solidFill>
                <a:schemeClr val="accent1"/>
              </a:solidFill>
            </a:ln>
          </c:spPr>
          <c:invertIfNegative val="0"/>
          <c:dPt>
            <c:idx val="0"/>
            <c:invertIfNegative val="0"/>
            <c:bubble3D val="0"/>
            <c:spPr>
              <a:pattFill prst="wdDnDiag">
                <a:fgClr>
                  <a:schemeClr val="accent1"/>
                </a:fgClr>
                <a:bgClr>
                  <a:schemeClr val="bg1"/>
                </a:bgClr>
              </a:pattFill>
              <a:ln>
                <a:solidFill>
                  <a:schemeClr val="accent1"/>
                </a:solidFill>
              </a:ln>
            </c:spPr>
          </c:dPt>
          <c:dPt>
            <c:idx val="3"/>
            <c:invertIfNegative val="0"/>
            <c:bubble3D val="0"/>
            <c:spPr>
              <a:solidFill>
                <a:schemeClr val="accent1"/>
              </a:solidFill>
              <a:ln>
                <a:solidFill>
                  <a:schemeClr val="accent1"/>
                </a:solidFill>
              </a:ln>
            </c:spPr>
          </c:dPt>
          <c:dPt>
            <c:idx val="4"/>
            <c:invertIfNegative val="0"/>
            <c:bubble3D val="0"/>
            <c:spPr>
              <a:pattFill prst="wdDnDiag">
                <a:fgClr>
                  <a:schemeClr val="accent1"/>
                </a:fgClr>
                <a:bgClr>
                  <a:schemeClr val="bg1"/>
                </a:bgClr>
              </a:pattFill>
              <a:ln>
                <a:solidFill>
                  <a:schemeClr val="accent1"/>
                </a:solidFill>
              </a:ln>
            </c:spPr>
          </c:dPt>
          <c:dPt>
            <c:idx val="7"/>
            <c:invertIfNegative val="0"/>
            <c:bubble3D val="0"/>
            <c:spPr>
              <a:pattFill prst="lgGrid">
                <a:fgClr>
                  <a:schemeClr val="accent1"/>
                </a:fgClr>
                <a:bgClr>
                  <a:schemeClr val="bg1"/>
                </a:bgClr>
              </a:pattFill>
              <a:ln>
                <a:solidFill>
                  <a:schemeClr val="accent1"/>
                </a:solidFill>
              </a:ln>
            </c:spPr>
          </c:dPt>
          <c:dPt>
            <c:idx val="8"/>
            <c:invertIfNegative val="0"/>
            <c:bubble3D val="0"/>
            <c:spPr>
              <a:pattFill prst="wdDnDiag">
                <a:fgClr>
                  <a:schemeClr val="accent1"/>
                </a:fgClr>
                <a:bgClr>
                  <a:schemeClr val="bg1"/>
                </a:bgClr>
              </a:pattFill>
              <a:ln>
                <a:solidFill>
                  <a:schemeClr val="accent1"/>
                </a:solidFill>
              </a:ln>
            </c:spPr>
          </c:dPt>
          <c:cat>
            <c:multiLvlStrRef>
              <c:f>'seasonal pattern'!$B$3:$C$13</c:f>
              <c:multiLvlStrCache>
                <c:ptCount val="11"/>
                <c:lvl>
                  <c:pt idx="0">
                    <c:v>May</c:v>
                  </c:pt>
                  <c:pt idx="1">
                    <c:v>Sep</c:v>
                  </c:pt>
                  <c:pt idx="2">
                    <c:v>Oct</c:v>
                  </c:pt>
                  <c:pt idx="3">
                    <c:v>Jan</c:v>
                  </c:pt>
                  <c:pt idx="4">
                    <c:v>May</c:v>
                  </c:pt>
                  <c:pt idx="5">
                    <c:v>Jun</c:v>
                  </c:pt>
                  <c:pt idx="6">
                    <c:v>Sep</c:v>
                  </c:pt>
                  <c:pt idx="7">
                    <c:v>Jan </c:v>
                  </c:pt>
                  <c:pt idx="8">
                    <c:v>May</c:v>
                  </c:pt>
                  <c:pt idx="9">
                    <c:v>Jun</c:v>
                  </c:pt>
                  <c:pt idx="10">
                    <c:v>Sep</c:v>
                  </c:pt>
                </c:lvl>
                <c:lvl>
                  <c:pt idx="0">
                    <c:v>2003</c:v>
                  </c:pt>
                  <c:pt idx="3">
                    <c:v>2004</c:v>
                  </c:pt>
                  <c:pt idx="7">
                    <c:v>2005</c:v>
                  </c:pt>
                </c:lvl>
              </c:multiLvlStrCache>
            </c:multiLvlStrRef>
          </c:cat>
          <c:val>
            <c:numRef>
              <c:f>'seasonal pattern'!$K$3:$K$13</c:f>
              <c:numCache>
                <c:formatCode>0</c:formatCode>
                <c:ptCount val="11"/>
                <c:pt idx="0">
                  <c:v>24.73</c:v>
                </c:pt>
                <c:pt idx="1">
                  <c:v>10.771615464340051</c:v>
                </c:pt>
                <c:pt idx="2">
                  <c:v>13.520405275202933</c:v>
                </c:pt>
                <c:pt idx="3">
                  <c:v>3.5404553872331839</c:v>
                </c:pt>
                <c:pt idx="4">
                  <c:v>10.4</c:v>
                </c:pt>
                <c:pt idx="5">
                  <c:v>22226.122636906002</c:v>
                </c:pt>
                <c:pt idx="6">
                  <c:v>59.510549367761008</c:v>
                </c:pt>
                <c:pt idx="7">
                  <c:v>0</c:v>
                </c:pt>
                <c:pt idx="8">
                  <c:v>111.3</c:v>
                </c:pt>
                <c:pt idx="9">
                  <c:v>10592.398487329425</c:v>
                </c:pt>
                <c:pt idx="10">
                  <c:v>2.6972992532742652</c:v>
                </c:pt>
              </c:numCache>
            </c:numRef>
          </c:val>
        </c:ser>
        <c:ser>
          <c:idx val="1"/>
          <c:order val="1"/>
          <c:tx>
            <c:strRef>
              <c:f>'seasonal pattern'!$L$1</c:f>
              <c:strCache>
                <c:ptCount val="1"/>
                <c:pt idx="0">
                  <c:v>Arms</c:v>
                </c:pt>
              </c:strCache>
            </c:strRef>
          </c:tx>
          <c:spPr>
            <a:ln>
              <a:solidFill>
                <a:schemeClr val="accent2"/>
              </a:solidFill>
            </a:ln>
          </c:spPr>
          <c:invertIfNegative val="0"/>
          <c:val>
            <c:numRef>
              <c:f>'seasonal pattern'!$L$3:$L$13</c:f>
              <c:numCache>
                <c:formatCode>0</c:formatCode>
                <c:ptCount val="11"/>
                <c:pt idx="1">
                  <c:v>1.581499421900763</c:v>
                </c:pt>
                <c:pt idx="2">
                  <c:v>0</c:v>
                </c:pt>
                <c:pt idx="3">
                  <c:v>4.976169606661907</c:v>
                </c:pt>
                <c:pt idx="5">
                  <c:v>1625.415754137988</c:v>
                </c:pt>
                <c:pt idx="6">
                  <c:v>0</c:v>
                </c:pt>
                <c:pt idx="7">
                  <c:v>3.8826951288035101</c:v>
                </c:pt>
                <c:pt idx="9">
                  <c:v>3098.7403559171958</c:v>
                </c:pt>
                <c:pt idx="10">
                  <c:v>0</c:v>
                </c:pt>
              </c:numCache>
            </c:numRef>
          </c:val>
        </c:ser>
        <c:dLbls>
          <c:showLegendKey val="0"/>
          <c:showVal val="0"/>
          <c:showCatName val="0"/>
          <c:showSerName val="0"/>
          <c:showPercent val="0"/>
          <c:showBubbleSize val="0"/>
        </c:dLbls>
        <c:gapWidth val="150"/>
        <c:axId val="214131456"/>
        <c:axId val="214132992"/>
      </c:barChart>
      <c:catAx>
        <c:axId val="214131456"/>
        <c:scaling>
          <c:orientation val="minMax"/>
        </c:scaling>
        <c:delete val="0"/>
        <c:axPos val="b"/>
        <c:numFmt formatCode="General" sourceLinked="1"/>
        <c:majorTickMark val="out"/>
        <c:minorTickMark val="none"/>
        <c:tickLblPos val="nextTo"/>
        <c:crossAx val="214132992"/>
        <c:crosses val="autoZero"/>
        <c:auto val="1"/>
        <c:lblAlgn val="ctr"/>
        <c:lblOffset val="100"/>
        <c:noMultiLvlLbl val="0"/>
      </c:catAx>
      <c:valAx>
        <c:axId val="214132992"/>
        <c:scaling>
          <c:logBase val="10"/>
          <c:orientation val="minMax"/>
        </c:scaling>
        <c:delete val="0"/>
        <c:axPos val="l"/>
        <c:majorGridlines/>
        <c:title>
          <c:tx>
            <c:rich>
              <a:bodyPr rot="-5400000" vert="horz"/>
              <a:lstStyle/>
              <a:p>
                <a:pPr>
                  <a:defRPr sz="1200"/>
                </a:pPr>
                <a:r>
                  <a:rPr lang="en-US" sz="1200"/>
                  <a:t>Biomass (tonnes)</a:t>
                </a:r>
              </a:p>
            </c:rich>
          </c:tx>
          <c:layout>
            <c:manualLayout>
              <c:xMode val="edge"/>
              <c:yMode val="edge"/>
              <c:x val="1.5488819711489552E-2"/>
              <c:y val="0.17787984835228929"/>
            </c:manualLayout>
          </c:layout>
          <c:overlay val="0"/>
        </c:title>
        <c:numFmt formatCode="#,##0" sourceLinked="0"/>
        <c:majorTickMark val="out"/>
        <c:minorTickMark val="none"/>
        <c:tickLblPos val="nextTo"/>
        <c:crossAx val="214131456"/>
        <c:crosses val="autoZero"/>
        <c:crossBetween val="between"/>
      </c:valAx>
    </c:plotArea>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747223904704219"/>
          <c:y val="6.060616610643331E-2"/>
          <c:w val="0.84252764878749131"/>
          <c:h val="0.7789674878973929"/>
        </c:manualLayout>
      </c:layout>
      <c:lineChart>
        <c:grouping val="standard"/>
        <c:varyColors val="0"/>
        <c:ser>
          <c:idx val="1"/>
          <c:order val="0"/>
          <c:tx>
            <c:strRef>
              <c:f>graphs!$C$2</c:f>
              <c:strCache>
                <c:ptCount val="1"/>
                <c:pt idx="0">
                  <c:v>Sum of lower</c:v>
                </c:pt>
              </c:strCache>
            </c:strRef>
          </c:tx>
          <c:spPr>
            <a:ln w="12700">
              <a:solidFill>
                <a:srgbClr val="FF0000"/>
              </a:solidFill>
              <a:prstDash val="sysDash"/>
            </a:ln>
          </c:spPr>
          <c:marker>
            <c:symbol val="dash"/>
            <c:size val="5"/>
            <c:spPr>
              <a:noFill/>
              <a:ln>
                <a:solidFill>
                  <a:srgbClr val="C0C0C0"/>
                </a:solidFill>
                <a:prstDash val="solid"/>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graphs!$M$3:$M$38</c:f>
              <c:numCache>
                <c:formatCode>General</c:formatCode>
                <c:ptCount val="36"/>
                <c:pt idx="6" formatCode="0">
                  <c:v>3579.5695042131383</c:v>
                </c:pt>
                <c:pt idx="7" formatCode="0">
                  <c:v>3126.8464044257594</c:v>
                </c:pt>
                <c:pt idx="8" formatCode="0">
                  <c:v>4168.5922590359996</c:v>
                </c:pt>
                <c:pt idx="9" formatCode="0">
                  <c:v>61.40982490148604</c:v>
                </c:pt>
                <c:pt idx="10" formatCode="0">
                  <c:v>114.50031905946605</c:v>
                </c:pt>
                <c:pt idx="14" formatCode="0">
                  <c:v>32.123622036666006</c:v>
                </c:pt>
                <c:pt idx="17" formatCode="0">
                  <c:v>140.93446662639261</c:v>
                </c:pt>
                <c:pt idx="18" formatCode="0">
                  <c:v>100.2255820275394</c:v>
                </c:pt>
                <c:pt idx="19" formatCode="0">
                  <c:v>86.055886059002574</c:v>
                </c:pt>
                <c:pt idx="20" formatCode="0">
                  <c:v>70.167597179670025</c:v>
                </c:pt>
                <c:pt idx="21" formatCode="0">
                  <c:v>78.337780848155106</c:v>
                </c:pt>
                <c:pt idx="22" formatCode="0">
                  <c:v>100.39296248656741</c:v>
                </c:pt>
                <c:pt idx="23" formatCode="0">
                  <c:v>63.254375987263025</c:v>
                </c:pt>
                <c:pt idx="25" formatCode="0">
                  <c:v>233.35085026736198</c:v>
                </c:pt>
                <c:pt idx="26" formatCode="0">
                  <c:v>207.27915731362589</c:v>
                </c:pt>
                <c:pt idx="27" formatCode="0">
                  <c:v>227.09312857300202</c:v>
                </c:pt>
                <c:pt idx="28" formatCode="0">
                  <c:v>13.621038791282276</c:v>
                </c:pt>
                <c:pt idx="29" formatCode="0">
                  <c:v>161.55948053070085</c:v>
                </c:pt>
                <c:pt idx="30" formatCode="0">
                  <c:v>165.90633820235021</c:v>
                </c:pt>
                <c:pt idx="31" formatCode="0">
                  <c:v>519.91647002170919</c:v>
                </c:pt>
                <c:pt idx="32" formatCode="0">
                  <c:v>839.18475697691463</c:v>
                </c:pt>
                <c:pt idx="33" formatCode="0">
                  <c:v>507.67633102778314</c:v>
                </c:pt>
                <c:pt idx="35" formatCode="0">
                  <c:v>133.73561171892206</c:v>
                </c:pt>
              </c:numCache>
            </c:numRef>
          </c:val>
          <c:smooth val="0"/>
        </c:ser>
        <c:ser>
          <c:idx val="2"/>
          <c:order val="1"/>
          <c:tx>
            <c:strRef>
              <c:f>graphs!$D$2</c:f>
              <c:strCache>
                <c:ptCount val="1"/>
                <c:pt idx="0">
                  <c:v>Sum of upper</c:v>
                </c:pt>
              </c:strCache>
            </c:strRef>
          </c:tx>
          <c:spPr>
            <a:ln w="12700">
              <a:solidFill>
                <a:srgbClr val="FF0000"/>
              </a:solidFill>
              <a:prstDash val="sysDash"/>
            </a:ln>
          </c:spPr>
          <c:marker>
            <c:symbol val="dash"/>
            <c:size val="5"/>
            <c:spPr>
              <a:solidFill>
                <a:srgbClr val="FF0000"/>
              </a:solidFill>
              <a:ln>
                <a:solidFill>
                  <a:srgbClr val="FF0000"/>
                </a:solidFill>
                <a:prstDash val="solid"/>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graphs!$N$3:$N$38</c:f>
              <c:numCache>
                <c:formatCode>General</c:formatCode>
                <c:ptCount val="36"/>
                <c:pt idx="6" formatCode="0">
                  <c:v>5179.9990311483634</c:v>
                </c:pt>
                <c:pt idx="7" formatCode="0">
                  <c:v>4505.3260777582791</c:v>
                </c:pt>
                <c:pt idx="8" formatCode="0">
                  <c:v>8353.5738274634823</c:v>
                </c:pt>
                <c:pt idx="9" formatCode="0">
                  <c:v>339.15019181150245</c:v>
                </c:pt>
                <c:pt idx="10" formatCode="0">
                  <c:v>175.47897954267998</c:v>
                </c:pt>
                <c:pt idx="14" formatCode="0">
                  <c:v>74.162970497860101</c:v>
                </c:pt>
                <c:pt idx="17" formatCode="0">
                  <c:v>414.40352409760493</c:v>
                </c:pt>
                <c:pt idx="18" formatCode="0">
                  <c:v>158.51736759213151</c:v>
                </c:pt>
                <c:pt idx="19" formatCode="0">
                  <c:v>375.38455245943209</c:v>
                </c:pt>
                <c:pt idx="20" formatCode="0">
                  <c:v>109.44023712280698</c:v>
                </c:pt>
                <c:pt idx="21" formatCode="0">
                  <c:v>191.40731510644969</c:v>
                </c:pt>
                <c:pt idx="22" formatCode="0">
                  <c:v>216.26867605243953</c:v>
                </c:pt>
                <c:pt idx="23" formatCode="0">
                  <c:v>333.52634711431955</c:v>
                </c:pt>
                <c:pt idx="25" formatCode="0">
                  <c:v>473.15373202417356</c:v>
                </c:pt>
                <c:pt idx="26" formatCode="0">
                  <c:v>496.40124323339251</c:v>
                </c:pt>
                <c:pt idx="27" formatCode="0">
                  <c:v>351.53508193277463</c:v>
                </c:pt>
                <c:pt idx="28" formatCode="0">
                  <c:v>60.734573339180628</c:v>
                </c:pt>
                <c:pt idx="29" formatCode="0">
                  <c:v>318.94215749445613</c:v>
                </c:pt>
                <c:pt idx="30" formatCode="0">
                  <c:v>355.12963426299041</c:v>
                </c:pt>
                <c:pt idx="31" formatCode="0">
                  <c:v>1259.0504333085555</c:v>
                </c:pt>
                <c:pt idx="32" formatCode="0">
                  <c:v>1209.5005327974952</c:v>
                </c:pt>
                <c:pt idx="33" formatCode="0">
                  <c:v>906.43292047447449</c:v>
                </c:pt>
                <c:pt idx="35" formatCode="0">
                  <c:v>211.52592973368863</c:v>
                </c:pt>
              </c:numCache>
            </c:numRef>
          </c:val>
          <c:smooth val="0"/>
        </c:ser>
        <c:ser>
          <c:idx val="3"/>
          <c:order val="2"/>
          <c:tx>
            <c:strRef>
              <c:f>graphs!$L$2</c:f>
              <c:strCache>
                <c:ptCount val="1"/>
                <c:pt idx="0">
                  <c:v>biomass thou tons</c:v>
                </c:pt>
              </c:strCache>
            </c:strRef>
          </c:tx>
          <c:spPr>
            <a:ln w="12700">
              <a:solidFill>
                <a:srgbClr val="FF0000"/>
              </a:solidFill>
              <a:prstDash val="solid"/>
            </a:ln>
          </c:spPr>
          <c:marker>
            <c:symbol val="diamond"/>
            <c:size val="8"/>
            <c:spPr>
              <a:solidFill>
                <a:srgbClr val="FF0000"/>
              </a:solidFill>
              <a:ln>
                <a:solidFill>
                  <a:srgbClr val="FF0000"/>
                </a:solidFill>
                <a:prstDash val="solid"/>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graphs!$L$3:$L$38</c:f>
              <c:numCache>
                <c:formatCode>General</c:formatCode>
                <c:ptCount val="36"/>
                <c:pt idx="6" formatCode="0">
                  <c:v>4285.0499622403959</c:v>
                </c:pt>
                <c:pt idx="7" formatCode="0">
                  <c:v>3712.3278029967514</c:v>
                </c:pt>
                <c:pt idx="8" formatCode="0">
                  <c:v>5782.8244983873237</c:v>
                </c:pt>
                <c:pt idx="9" formatCode="0">
                  <c:v>137.82829606831856</c:v>
                </c:pt>
                <c:pt idx="10" formatCode="0">
                  <c:v>138.01892569381539</c:v>
                </c:pt>
                <c:pt idx="14" formatCode="0">
                  <c:v>47.448349730736808</c:v>
                </c:pt>
                <c:pt idx="17" formatCode="0">
                  <c:v>216.30545447319437</c:v>
                </c:pt>
                <c:pt idx="18" formatCode="0">
                  <c:v>124.74977848998033</c:v>
                </c:pt>
                <c:pt idx="19" formatCode="0">
                  <c:v>129.41885726665353</c:v>
                </c:pt>
                <c:pt idx="20" formatCode="0">
                  <c:v>83.865016448557427</c:v>
                </c:pt>
                <c:pt idx="21" formatCode="0">
                  <c:v>108.13910917210923</c:v>
                </c:pt>
                <c:pt idx="22" formatCode="0">
                  <c:v>125.15963663769749</c:v>
                </c:pt>
                <c:pt idx="23" formatCode="0">
                  <c:v>98.073814690821735</c:v>
                </c:pt>
                <c:pt idx="25" formatCode="0">
                  <c:v>300.47718434017946</c:v>
                </c:pt>
                <c:pt idx="26" formatCode="0">
                  <c:v>262.85500204694961</c:v>
                </c:pt>
                <c:pt idx="27" formatCode="0">
                  <c:v>262.16638724987791</c:v>
                </c:pt>
                <c:pt idx="28" formatCode="0">
                  <c:v>23.229830220979022</c:v>
                </c:pt>
                <c:pt idx="29" formatCode="0">
                  <c:v>209.64570212735831</c:v>
                </c:pt>
                <c:pt idx="30" formatCode="0">
                  <c:v>205.76128530349743</c:v>
                </c:pt>
                <c:pt idx="31" formatCode="0">
                  <c:v>762.84330641017709</c:v>
                </c:pt>
                <c:pt idx="32" formatCode="0">
                  <c:v>982.85487536432333</c:v>
                </c:pt>
                <c:pt idx="33" formatCode="0">
                  <c:v>661.25793391027287</c:v>
                </c:pt>
                <c:pt idx="35" formatCode="0">
                  <c:v>157.63159354587341</c:v>
                </c:pt>
              </c:numCache>
            </c:numRef>
          </c:val>
          <c:smooth val="0"/>
        </c:ser>
        <c:ser>
          <c:idx val="0"/>
          <c:order val="3"/>
          <c:tx>
            <c:strRef>
              <c:f>graphs!$W$2</c:f>
              <c:strCache>
                <c:ptCount val="1"/>
                <c:pt idx="0">
                  <c:v>Trinity Bay</c:v>
                </c:pt>
              </c:strCache>
            </c:strRef>
          </c:tx>
          <c:spPr>
            <a:ln>
              <a:solidFill>
                <a:schemeClr val="accent1"/>
              </a:solidFill>
            </a:ln>
          </c:spPr>
          <c:marker>
            <c:symbol val="diamond"/>
            <c:size val="8"/>
            <c:spPr>
              <a:solidFill>
                <a:schemeClr val="accent1"/>
              </a:solidFill>
              <a:ln>
                <a:solidFill>
                  <a:schemeClr val="accent1"/>
                </a:solidFill>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graphs!$W$3:$W$38</c:f>
              <c:numCache>
                <c:formatCode>General</c:formatCode>
                <c:ptCount val="36"/>
                <c:pt idx="14" formatCode="0.000">
                  <c:v>22.218</c:v>
                </c:pt>
                <c:pt idx="17" formatCode="#,##0">
                  <c:v>19.201292943353252</c:v>
                </c:pt>
                <c:pt idx="18" formatCode="#,##0">
                  <c:v>90.98363956405548</c:v>
                </c:pt>
                <c:pt idx="19" formatCode="#,##0">
                  <c:v>60.251075728752362</c:v>
                </c:pt>
                <c:pt idx="20" formatCode="#,##0">
                  <c:v>10.649275746343903</c:v>
                </c:pt>
                <c:pt idx="21" formatCode="#,##0">
                  <c:v>12.14395855053381</c:v>
                </c:pt>
                <c:pt idx="22" formatCode="#,##0">
                  <c:v>5.6479356206571909</c:v>
                </c:pt>
                <c:pt idx="23" formatCode="#,##0">
                  <c:v>37.014859533853212</c:v>
                </c:pt>
                <c:pt idx="24">
                  <c:v>0</c:v>
                </c:pt>
                <c:pt idx="25" formatCode="#,##0">
                  <c:v>12.05916443236784</c:v>
                </c:pt>
                <c:pt idx="26" formatCode="#,##0">
                  <c:v>53.996646091725694</c:v>
                </c:pt>
                <c:pt idx="27" formatCode="#,##0">
                  <c:v>17.644514203270326</c:v>
                </c:pt>
                <c:pt idx="28" formatCode="#,##0">
                  <c:v>15.995804776526013</c:v>
                </c:pt>
                <c:pt idx="29" formatCode="#,##0">
                  <c:v>47.336934803578323</c:v>
                </c:pt>
                <c:pt idx="30" formatCode="#,##0">
                  <c:v>16.204278148180556</c:v>
                </c:pt>
                <c:pt idx="31" formatCode="#,##0">
                  <c:v>3.3736895099432163</c:v>
                </c:pt>
                <c:pt idx="32">
                  <c:v>0</c:v>
                </c:pt>
                <c:pt idx="33">
                  <c:v>0</c:v>
                </c:pt>
                <c:pt idx="34">
                  <c:v>0</c:v>
                </c:pt>
                <c:pt idx="35">
                  <c:v>5.0739999999999998</c:v>
                </c:pt>
              </c:numCache>
            </c:numRef>
          </c:val>
          <c:smooth val="0"/>
        </c:ser>
        <c:ser>
          <c:idx val="4"/>
          <c:order val="4"/>
          <c:tx>
            <c:strRef>
              <c:f>graphs!$X$2</c:f>
              <c:strCache>
                <c:ptCount val="1"/>
                <c:pt idx="0">
                  <c:v>Upper</c:v>
                </c:pt>
              </c:strCache>
            </c:strRef>
          </c:tx>
          <c:spPr>
            <a:ln>
              <a:prstDash val="sysDash"/>
            </a:ln>
          </c:spPr>
          <c:marker>
            <c:symbol val="dash"/>
            <c:size val="7"/>
            <c:spPr>
              <a:solidFill>
                <a:schemeClr val="accent1"/>
              </a:solidFill>
              <a:ln>
                <a:solidFill>
                  <a:schemeClr val="accent1"/>
                </a:solidFill>
              </a:ln>
            </c:spPr>
          </c:marker>
          <c:val>
            <c:numRef>
              <c:f>graphs!$X$3:$X$38</c:f>
              <c:numCache>
                <c:formatCode>General</c:formatCode>
                <c:ptCount val="36"/>
                <c:pt idx="17" formatCode="#,##0">
                  <c:v>5.4983032443606064</c:v>
                </c:pt>
                <c:pt idx="18" formatCode="#,##0">
                  <c:v>45.436969951922755</c:v>
                </c:pt>
                <c:pt idx="19" formatCode="#,##0">
                  <c:v>24.800498548144304</c:v>
                </c:pt>
                <c:pt idx="20" formatCode="#,##0">
                  <c:v>8.250964473946615</c:v>
                </c:pt>
                <c:pt idx="21" formatCode="#,##0">
                  <c:v>8.305181523190182</c:v>
                </c:pt>
                <c:pt idx="22" formatCode="#,##0">
                  <c:v>1.4293435937701029</c:v>
                </c:pt>
                <c:pt idx="23" formatCode="#,##0">
                  <c:v>20.081504086409403</c:v>
                </c:pt>
                <c:pt idx="24">
                  <c:v>0</c:v>
                </c:pt>
                <c:pt idx="25" formatCode="#,##0">
                  <c:v>9.0202787333345498</c:v>
                </c:pt>
                <c:pt idx="26" formatCode="#,##0">
                  <c:v>37.661812925542485</c:v>
                </c:pt>
                <c:pt idx="27" formatCode="#,##0">
                  <c:v>15.34308596017339</c:v>
                </c:pt>
                <c:pt idx="28" formatCode="#,##0">
                  <c:v>11.007508479147061</c:v>
                </c:pt>
                <c:pt idx="29" formatCode="#,##0">
                  <c:v>33.204391095440151</c:v>
                </c:pt>
                <c:pt idx="30" formatCode="#,##0">
                  <c:v>12.257639643111858</c:v>
                </c:pt>
                <c:pt idx="31" formatCode="#,##0">
                  <c:v>2.3475453778117807</c:v>
                </c:pt>
                <c:pt idx="32" formatCode="#,##0">
                  <c:v>0</c:v>
                </c:pt>
                <c:pt idx="33" formatCode="#,##0">
                  <c:v>0</c:v>
                </c:pt>
                <c:pt idx="34" formatCode="#,##0">
                  <c:v>0</c:v>
                </c:pt>
                <c:pt idx="35" formatCode="#,##0">
                  <c:v>3.50175306</c:v>
                </c:pt>
              </c:numCache>
            </c:numRef>
          </c:val>
          <c:smooth val="0"/>
        </c:ser>
        <c:ser>
          <c:idx val="5"/>
          <c:order val="5"/>
          <c:tx>
            <c:strRef>
              <c:f>graphs!$Y$2</c:f>
              <c:strCache>
                <c:ptCount val="1"/>
                <c:pt idx="0">
                  <c:v>lower</c:v>
                </c:pt>
              </c:strCache>
            </c:strRef>
          </c:tx>
          <c:spPr>
            <a:ln>
              <a:solidFill>
                <a:schemeClr val="accent1"/>
              </a:solidFill>
              <a:prstDash val="sysDash"/>
            </a:ln>
          </c:spPr>
          <c:marker>
            <c:symbol val="dash"/>
            <c:size val="7"/>
            <c:spPr>
              <a:ln>
                <a:solidFill>
                  <a:schemeClr val="accent1"/>
                </a:solidFill>
              </a:ln>
            </c:spPr>
          </c:marker>
          <c:val>
            <c:numRef>
              <c:f>graphs!$Y$3:$Y$38</c:f>
              <c:numCache>
                <c:formatCode>General</c:formatCode>
                <c:ptCount val="36"/>
                <c:pt idx="17" formatCode="#,##0">
                  <c:v>45.993936249473222</c:v>
                </c:pt>
                <c:pt idx="18" formatCode="#,##0">
                  <c:v>151.83319723898578</c:v>
                </c:pt>
                <c:pt idx="19" formatCode="#,##0">
                  <c:v>256.53337894232556</c:v>
                </c:pt>
                <c:pt idx="20" formatCode="#,##0">
                  <c:v>15.595750496945671</c:v>
                </c:pt>
                <c:pt idx="21" formatCode="#,##0">
                  <c:v>28.174595096006222</c:v>
                </c:pt>
                <c:pt idx="22" formatCode="#,##0">
                  <c:v>71.585191078510377</c:v>
                </c:pt>
                <c:pt idx="23" formatCode="#,##0">
                  <c:v>66.504209583737463</c:v>
                </c:pt>
                <c:pt idx="24">
                  <c:v>0</c:v>
                </c:pt>
                <c:pt idx="25" formatCode="#,##0">
                  <c:v>220.95436232722258</c:v>
                </c:pt>
                <c:pt idx="26" formatCode="#,##0">
                  <c:v>95.481368417495048</c:v>
                </c:pt>
                <c:pt idx="27" formatCode="#,##0">
                  <c:v>21.766550395174828</c:v>
                </c:pt>
                <c:pt idx="28" formatCode="#,##0">
                  <c:v>506.61601448472635</c:v>
                </c:pt>
                <c:pt idx="29" formatCode="#,##0">
                  <c:v>71.062596722784562</c:v>
                </c:pt>
                <c:pt idx="30" formatCode="#,##0">
                  <c:v>28.535023671424632</c:v>
                </c:pt>
                <c:pt idx="31" formatCode="#,##0">
                  <c:v>15.159420159743792</c:v>
                </c:pt>
                <c:pt idx="32">
                  <c:v>0</c:v>
                </c:pt>
                <c:pt idx="33">
                  <c:v>0</c:v>
                </c:pt>
                <c:pt idx="34">
                  <c:v>0</c:v>
                </c:pt>
                <c:pt idx="35" formatCode="#,##0">
                  <c:v>9.3375776669999997</c:v>
                </c:pt>
              </c:numCache>
            </c:numRef>
          </c:val>
          <c:smooth val="0"/>
        </c:ser>
        <c:dLbls>
          <c:showLegendKey val="0"/>
          <c:showVal val="0"/>
          <c:showCatName val="0"/>
          <c:showSerName val="0"/>
          <c:showPercent val="0"/>
          <c:showBubbleSize val="0"/>
        </c:dLbls>
        <c:marker val="1"/>
        <c:smooth val="0"/>
        <c:axId val="139483008"/>
        <c:axId val="143351808"/>
      </c:lineChart>
      <c:catAx>
        <c:axId val="139483008"/>
        <c:scaling>
          <c:orientation val="minMax"/>
        </c:scaling>
        <c:delete val="0"/>
        <c:axPos val="b"/>
        <c:numFmt formatCode="General" sourceLinked="1"/>
        <c:majorTickMark val="out"/>
        <c:minorTickMark val="none"/>
        <c:tickLblPos val="nextTo"/>
        <c:spPr>
          <a:ln w="3175">
            <a:solidFill>
              <a:schemeClr val="tx1"/>
            </a:solidFill>
            <a:prstDash val="solid"/>
          </a:ln>
        </c:spPr>
        <c:txPr>
          <a:bodyPr rot="-5400000" vert="horz"/>
          <a:lstStyle/>
          <a:p>
            <a:pPr>
              <a:defRPr sz="1200" b="0" i="0" u="none" strike="noStrike" baseline="0">
                <a:solidFill>
                  <a:sysClr val="windowText" lastClr="000000"/>
                </a:solidFill>
                <a:latin typeface="Arial"/>
                <a:ea typeface="Arial"/>
                <a:cs typeface="Arial"/>
              </a:defRPr>
            </a:pPr>
            <a:endParaRPr lang="en-US"/>
          </a:p>
        </c:txPr>
        <c:crossAx val="143351808"/>
        <c:crossesAt val="0.1"/>
        <c:auto val="1"/>
        <c:lblAlgn val="ctr"/>
        <c:lblOffset val="100"/>
        <c:tickLblSkip val="2"/>
        <c:tickMarkSkip val="1"/>
        <c:noMultiLvlLbl val="0"/>
      </c:catAx>
      <c:valAx>
        <c:axId val="143351808"/>
        <c:scaling>
          <c:logBase val="10"/>
          <c:orientation val="minMax"/>
        </c:scaling>
        <c:delete val="0"/>
        <c:axPos val="l"/>
        <c:title>
          <c:tx>
            <c:rich>
              <a:bodyPr/>
              <a:lstStyle/>
              <a:p>
                <a:pPr>
                  <a:defRPr sz="1200" b="1" i="0" u="none" strike="noStrike" baseline="0">
                    <a:solidFill>
                      <a:sysClr val="windowText" lastClr="000000"/>
                    </a:solidFill>
                    <a:latin typeface="Arial"/>
                    <a:ea typeface="Arial"/>
                    <a:cs typeface="Arial"/>
                  </a:defRPr>
                </a:pPr>
                <a:r>
                  <a:rPr lang="en-CA" sz="1200">
                    <a:solidFill>
                      <a:sysClr val="windowText" lastClr="000000"/>
                    </a:solidFill>
                  </a:rPr>
                  <a:t>Biomass Index (kilotonnes)</a:t>
                </a:r>
              </a:p>
            </c:rich>
          </c:tx>
          <c:layout>
            <c:manualLayout>
              <c:xMode val="edge"/>
              <c:yMode val="edge"/>
              <c:x val="1.3013325257419741E-2"/>
              <c:y val="0.20553989317768845"/>
            </c:manualLayout>
          </c:layout>
          <c:overlay val="0"/>
          <c:spPr>
            <a:noFill/>
            <a:ln w="25400">
              <a:noFill/>
            </a:ln>
          </c:spPr>
        </c:title>
        <c:numFmt formatCode="0" sourceLinked="0"/>
        <c:majorTickMark val="out"/>
        <c:minorTickMark val="none"/>
        <c:tickLblPos val="nextTo"/>
        <c:spPr>
          <a:ln w="3175">
            <a:solidFill>
              <a:schemeClr val="tx1"/>
            </a:solidFill>
            <a:prstDash val="solid"/>
          </a:ln>
        </c:spPr>
        <c:txPr>
          <a:bodyPr rot="0" vert="horz"/>
          <a:lstStyle/>
          <a:p>
            <a:pPr>
              <a:defRPr sz="1200" b="0" i="0" u="none" strike="noStrike" baseline="0">
                <a:solidFill>
                  <a:sysClr val="windowText" lastClr="000000"/>
                </a:solidFill>
                <a:latin typeface="Arial"/>
                <a:ea typeface="Arial"/>
                <a:cs typeface="Arial"/>
              </a:defRPr>
            </a:pPr>
            <a:endParaRPr lang="en-US"/>
          </a:p>
        </c:txPr>
        <c:crossAx val="139483008"/>
        <c:crosses val="autoZero"/>
        <c:crossBetween val="between"/>
      </c:valAx>
      <c:spPr>
        <a:noFill/>
        <a:ln w="25400">
          <a:noFill/>
        </a:ln>
      </c:spPr>
    </c:plotArea>
    <c:plotVisOnly val="1"/>
    <c:dispBlanksAs val="gap"/>
    <c:showDLblsOverMax val="0"/>
  </c:chart>
  <c:spPr>
    <a:noFill/>
    <a:ln w="9525">
      <a:noFill/>
    </a:ln>
  </c:spPr>
  <c:txPr>
    <a:bodyPr/>
    <a:lstStyle/>
    <a:p>
      <a:pPr>
        <a:defRPr sz="2100" b="0" i="0" u="none" strike="noStrike" baseline="0">
          <a:solidFill>
            <a:srgbClr val="000000"/>
          </a:solidFill>
          <a:latin typeface="Arial"/>
          <a:ea typeface="Arial"/>
          <a:cs typeface="Arial"/>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B58F35-EDDF-4D8B-9368-CD456875B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8714</Words>
  <Characters>49676</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58274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Buren</dc:creator>
  <cp:lastModifiedBy>DFO-MPO</cp:lastModifiedBy>
  <cp:revision>3</cp:revision>
  <cp:lastPrinted>2018-02-02T17:45:00Z</cp:lastPrinted>
  <dcterms:created xsi:type="dcterms:W3CDTF">2018-03-05T14:37:00Z</dcterms:created>
  <dcterms:modified xsi:type="dcterms:W3CDTF">2018-03-05T15:12:00Z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0298bd8d-5696-3e58-b25e-d6c3f39da2c6</vt:lpwstr>
  </property>
  <property fmtid="{D5CDD505-2E9C-101B-9397-08002B2CF9AE}" pid="24" name="Mendeley Citation Style_1">
    <vt:lpwstr>http://www.zotero.org/styles/apa</vt:lpwstr>
  </property>
</Properties>
</file>