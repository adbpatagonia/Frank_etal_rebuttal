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88B" w:rsidRPr="00E138E2" w:rsidRDefault="007F588B" w:rsidP="007F588B">
      <w:pPr>
        <w:pStyle w:val="Heading2"/>
        <w:rPr>
          <w:rFonts w:asciiTheme="minorHAnsi" w:hAnsiTheme="minorHAnsi"/>
        </w:rPr>
      </w:pPr>
      <w:r w:rsidRPr="00E138E2">
        <w:rPr>
          <w:rFonts w:asciiTheme="minorHAnsi" w:hAnsiTheme="minorHAnsi"/>
        </w:rPr>
        <w:t>Title:</w:t>
      </w:r>
    </w:p>
    <w:p w:rsidR="007F588B" w:rsidRPr="00E138E2" w:rsidRDefault="007F588B" w:rsidP="007F588B">
      <w:r w:rsidRPr="00E138E2">
        <w:t>Rebuttal to Frank et al 2016</w:t>
      </w:r>
    </w:p>
    <w:p w:rsidR="007F588B" w:rsidRPr="00E138E2" w:rsidRDefault="007F588B" w:rsidP="007F588B">
      <w:pPr>
        <w:pStyle w:val="Heading2"/>
        <w:rPr>
          <w:rFonts w:asciiTheme="minorHAnsi" w:hAnsiTheme="minorHAnsi"/>
        </w:rPr>
      </w:pPr>
      <w:r w:rsidRPr="00E138E2">
        <w:rPr>
          <w:rFonts w:asciiTheme="minorHAnsi" w:hAnsiTheme="minorHAnsi"/>
        </w:rPr>
        <w:t>Authors:</w:t>
      </w:r>
    </w:p>
    <w:p w:rsidR="00364345" w:rsidRPr="00E138E2" w:rsidRDefault="00F22470" w:rsidP="007F588B">
      <w:r w:rsidRPr="00E138E2">
        <w:t>NAFC</w:t>
      </w:r>
      <w:r w:rsidR="007D0963" w:rsidRPr="00E138E2">
        <w:rPr>
          <w:vertAlign w:val="superscript"/>
        </w:rPr>
        <w:t>1</w:t>
      </w:r>
      <w:r w:rsidR="007D0963" w:rsidRPr="00E138E2">
        <w:rPr>
          <w:vertAlign w:val="superscript"/>
        </w:rPr>
        <w:br/>
      </w:r>
      <w:r w:rsidR="007D0963" w:rsidRPr="00E138E2">
        <w:t>Montevecchi WA</w:t>
      </w:r>
      <w:r w:rsidR="007D0963" w:rsidRPr="00E138E2">
        <w:rPr>
          <w:vertAlign w:val="superscript"/>
        </w:rPr>
        <w:t>2</w:t>
      </w:r>
      <w:r w:rsidR="007D0963" w:rsidRPr="00E138E2">
        <w:br/>
      </w:r>
      <w:r w:rsidR="00A56EE5" w:rsidRPr="00E138E2">
        <w:t>Robert D</w:t>
      </w:r>
      <w:r w:rsidR="007D0963" w:rsidRPr="00E138E2">
        <w:rPr>
          <w:vertAlign w:val="superscript"/>
        </w:rPr>
        <w:t>3</w:t>
      </w:r>
      <w:r w:rsidRPr="00E138E2">
        <w:br/>
      </w:r>
      <w:r w:rsidR="007F588B" w:rsidRPr="00E138E2">
        <w:t>Davoren</w:t>
      </w:r>
      <w:r w:rsidR="00A56EE5" w:rsidRPr="00E138E2">
        <w:t xml:space="preserve"> GK</w:t>
      </w:r>
      <w:r w:rsidR="007D0963" w:rsidRPr="00E138E2">
        <w:rPr>
          <w:vertAlign w:val="superscript"/>
        </w:rPr>
        <w:t>4</w:t>
      </w:r>
      <w:r w:rsidR="00364345" w:rsidRPr="00E138E2">
        <w:br/>
        <w:t>Rose G</w:t>
      </w:r>
      <w:r w:rsidR="007D0963" w:rsidRPr="00E138E2">
        <w:rPr>
          <w:vertAlign w:val="superscript"/>
        </w:rPr>
        <w:t>5</w:t>
      </w:r>
      <w:r w:rsidR="00364345" w:rsidRPr="00E138E2">
        <w:t>?</w:t>
      </w:r>
    </w:p>
    <w:p w:rsidR="007F588B" w:rsidRPr="00E138E2" w:rsidRDefault="007F588B" w:rsidP="007F588B">
      <w:pPr>
        <w:pStyle w:val="Heading2"/>
        <w:rPr>
          <w:rFonts w:asciiTheme="minorHAnsi" w:hAnsiTheme="minorHAnsi"/>
        </w:rPr>
      </w:pPr>
      <w:r w:rsidRPr="00E138E2">
        <w:rPr>
          <w:rFonts w:asciiTheme="minorHAnsi" w:hAnsiTheme="minorHAnsi"/>
        </w:rPr>
        <w:t>Affiliations:</w:t>
      </w:r>
    </w:p>
    <w:p w:rsidR="007F588B" w:rsidRPr="00E138E2" w:rsidRDefault="007F588B" w:rsidP="007D0963">
      <w:pPr>
        <w:pStyle w:val="ListParagraph"/>
        <w:keepNext/>
        <w:numPr>
          <w:ilvl w:val="0"/>
          <w:numId w:val="1"/>
        </w:numPr>
        <w:rPr>
          <w:rFonts w:cs="Arial"/>
          <w:sz w:val="20"/>
          <w:szCs w:val="20"/>
        </w:rPr>
      </w:pPr>
      <w:r w:rsidRPr="00E138E2">
        <w:rPr>
          <w:rFonts w:cs="Arial"/>
          <w:sz w:val="20"/>
          <w:szCs w:val="20"/>
        </w:rPr>
        <w:t xml:space="preserve">Northwest Atlantic Fisheries Centre, Fisheries and Oceans Canada, </w:t>
      </w:r>
      <w:r w:rsidR="007D0963" w:rsidRPr="00E138E2">
        <w:rPr>
          <w:rFonts w:cs="Arial"/>
          <w:sz w:val="20"/>
          <w:szCs w:val="20"/>
        </w:rPr>
        <w:t>St. John's, NL,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Cognitive and Behavioural Ecology Programme, Departments of Biology and Psychology, Memorial University of Newfoundland, St. John’s, NL, Canada</w:t>
      </w:r>
    </w:p>
    <w:p w:rsidR="007D0963" w:rsidRPr="00E138E2" w:rsidRDefault="007D0963" w:rsidP="007D0963">
      <w:pPr>
        <w:pStyle w:val="ListParagraph"/>
        <w:keepNext/>
        <w:numPr>
          <w:ilvl w:val="0"/>
          <w:numId w:val="1"/>
        </w:numPr>
        <w:rPr>
          <w:rFonts w:cs="Arial"/>
          <w:sz w:val="20"/>
          <w:szCs w:val="20"/>
          <w:lang w:val="fr-FR"/>
        </w:rPr>
      </w:pPr>
      <w:r w:rsidRPr="00E138E2">
        <w:rPr>
          <w:rFonts w:cs="Arial"/>
          <w:sz w:val="20"/>
          <w:szCs w:val="20"/>
          <w:lang w:val="fr-FR"/>
        </w:rPr>
        <w:t>Institut des sciences de la mer, Université du Québec à Rimouski, Rimouski, QC, Canada</w:t>
      </w:r>
    </w:p>
    <w:p w:rsidR="007D0963" w:rsidRPr="00E138E2" w:rsidRDefault="007D0963" w:rsidP="007D0963">
      <w:pPr>
        <w:pStyle w:val="ListParagraph"/>
        <w:keepNext/>
        <w:numPr>
          <w:ilvl w:val="0"/>
          <w:numId w:val="1"/>
        </w:numPr>
        <w:rPr>
          <w:rFonts w:cs="Arial"/>
          <w:sz w:val="20"/>
          <w:szCs w:val="20"/>
        </w:rPr>
      </w:pPr>
      <w:r w:rsidRPr="00E138E2">
        <w:rPr>
          <w:rFonts w:cs="Arial"/>
          <w:sz w:val="20"/>
          <w:szCs w:val="20"/>
        </w:rPr>
        <w:t>Department of Biological Sciences, University of Manitoba, Winnipeg, MB, Canada</w:t>
      </w:r>
    </w:p>
    <w:p w:rsidR="00526598" w:rsidRPr="00E138E2" w:rsidRDefault="00526598" w:rsidP="007D0963">
      <w:pPr>
        <w:pStyle w:val="ListParagraph"/>
        <w:keepNext/>
        <w:numPr>
          <w:ilvl w:val="0"/>
          <w:numId w:val="1"/>
        </w:numPr>
        <w:rPr>
          <w:rFonts w:cs="Arial"/>
          <w:sz w:val="20"/>
          <w:szCs w:val="20"/>
        </w:rPr>
      </w:pPr>
      <w:r w:rsidRPr="00E138E2">
        <w:rPr>
          <w:rFonts w:cs="Arial"/>
          <w:sz w:val="20"/>
          <w:szCs w:val="20"/>
        </w:rPr>
        <w:t>CFER</w:t>
      </w:r>
      <w:ins w:id="0" w:author="DFO-MPO" w:date="2018-01-19T10:02:00Z">
        <w:r w:rsidR="00C737E0">
          <w:rPr>
            <w:rFonts w:cs="Arial"/>
            <w:sz w:val="20"/>
            <w:szCs w:val="20"/>
          </w:rPr>
          <w:t xml:space="preserve">/ </w:t>
        </w:r>
        <w:proofErr w:type="gramStart"/>
        <w:r w:rsidR="00C737E0">
          <w:rPr>
            <w:rFonts w:cs="Arial"/>
            <w:sz w:val="20"/>
            <w:szCs w:val="20"/>
          </w:rPr>
          <w:t xml:space="preserve">UBC </w:t>
        </w:r>
      </w:ins>
      <w:r w:rsidRPr="00E138E2">
        <w:rPr>
          <w:rFonts w:cs="Arial"/>
          <w:sz w:val="20"/>
          <w:szCs w:val="20"/>
        </w:rPr>
        <w:t>?</w:t>
      </w:r>
      <w:proofErr w:type="gramEnd"/>
    </w:p>
    <w:p w:rsidR="007F588B" w:rsidRPr="00E138E2" w:rsidRDefault="007F588B" w:rsidP="007F588B">
      <w:pPr>
        <w:rPr>
          <w:rFonts w:eastAsiaTheme="minorEastAsia"/>
          <w:noProof/>
          <w:lang w:eastAsia="en-CA"/>
        </w:rPr>
      </w:pPr>
    </w:p>
    <w:p w:rsidR="007F588B" w:rsidRPr="00E138E2" w:rsidRDefault="007F588B" w:rsidP="007F588B">
      <w:pPr>
        <w:pStyle w:val="Heading2"/>
        <w:rPr>
          <w:rFonts w:asciiTheme="minorHAnsi" w:hAnsiTheme="minorHAnsi"/>
        </w:rPr>
      </w:pPr>
      <w:r w:rsidRPr="00E138E2">
        <w:rPr>
          <w:rFonts w:asciiTheme="minorHAnsi" w:hAnsiTheme="minorHAnsi"/>
        </w:rPr>
        <w:t>Abstract</w:t>
      </w:r>
    </w:p>
    <w:p w:rsidR="007F588B" w:rsidRPr="00E138E2" w:rsidRDefault="007F588B" w:rsidP="007F588B">
      <w:r w:rsidRPr="00E138E2">
        <w:br w:type="page"/>
      </w:r>
    </w:p>
    <w:p w:rsidR="00EF7674" w:rsidRPr="00EF7674" w:rsidRDefault="00EF7674">
      <w:pPr>
        <w:rPr>
          <w:rStyle w:val="fontstyle01"/>
          <w:rFonts w:asciiTheme="minorHAnsi" w:hAnsiTheme="minorHAnsi"/>
          <w:sz w:val="28"/>
          <w:szCs w:val="28"/>
          <w:rPrChange w:id="1" w:author="DFO-MPO" w:date="2018-01-27T11:51:00Z">
            <w:rPr>
              <w:rStyle w:val="fontstyle01"/>
              <w:rFonts w:asciiTheme="minorHAnsi" w:hAnsiTheme="minorHAnsi"/>
              <w:sz w:val="22"/>
              <w:szCs w:val="22"/>
            </w:rPr>
          </w:rPrChange>
        </w:rPr>
      </w:pPr>
      <w:r w:rsidRPr="00EF7674">
        <w:rPr>
          <w:rStyle w:val="fontstyle01"/>
          <w:rFonts w:asciiTheme="minorHAnsi" w:hAnsiTheme="minorHAnsi"/>
          <w:sz w:val="28"/>
          <w:szCs w:val="28"/>
          <w:rPrChange w:id="2" w:author="DFO-MPO" w:date="2018-01-27T11:51:00Z">
            <w:rPr>
              <w:rStyle w:val="fontstyle01"/>
              <w:rFonts w:asciiTheme="minorHAnsi" w:hAnsiTheme="minorHAnsi"/>
              <w:sz w:val="22"/>
              <w:szCs w:val="22"/>
            </w:rPr>
          </w:rPrChange>
        </w:rPr>
        <w:lastRenderedPageBreak/>
        <w:t>Capelin acoustic indices</w:t>
      </w:r>
    </w:p>
    <w:p w:rsidR="008D0AF6" w:rsidRDefault="00EF7674">
      <w:pPr>
        <w:rPr>
          <w:rStyle w:val="fontstyle01"/>
          <w:rFonts w:asciiTheme="minorHAnsi" w:hAnsiTheme="minorHAnsi"/>
          <w:sz w:val="28"/>
          <w:szCs w:val="28"/>
        </w:rPr>
      </w:pPr>
      <w:r w:rsidRPr="00EF7674">
        <w:rPr>
          <w:rStyle w:val="fontstyle01"/>
          <w:rFonts w:asciiTheme="minorHAnsi" w:hAnsiTheme="minorHAnsi"/>
          <w:sz w:val="28"/>
          <w:szCs w:val="28"/>
          <w:rPrChange w:id="3" w:author="DFO-MPO" w:date="2018-01-27T11:51:00Z">
            <w:rPr>
              <w:rStyle w:val="fontstyle01"/>
              <w:rFonts w:asciiTheme="minorHAnsi" w:hAnsiTheme="minorHAnsi"/>
              <w:sz w:val="22"/>
              <w:szCs w:val="22"/>
            </w:rPr>
          </w:rPrChange>
        </w:rPr>
        <w:t xml:space="preserve">In the absence of </w:t>
      </w:r>
      <w:r w:rsidR="00BD7EA8">
        <w:rPr>
          <w:rStyle w:val="fontstyle01"/>
          <w:rFonts w:asciiTheme="minorHAnsi" w:hAnsiTheme="minorHAnsi"/>
          <w:sz w:val="28"/>
          <w:szCs w:val="28"/>
        </w:rPr>
        <w:t xml:space="preserve">an </w:t>
      </w:r>
      <w:r w:rsidRPr="00EF7674">
        <w:rPr>
          <w:rStyle w:val="fontstyle01"/>
          <w:rFonts w:asciiTheme="minorHAnsi" w:hAnsiTheme="minorHAnsi"/>
          <w:sz w:val="28"/>
          <w:szCs w:val="28"/>
          <w:rPrChange w:id="4" w:author="DFO-MPO" w:date="2018-01-27T11:51:00Z">
            <w:rPr>
              <w:rStyle w:val="fontstyle01"/>
              <w:rFonts w:asciiTheme="minorHAnsi" w:hAnsiTheme="minorHAnsi"/>
              <w:sz w:val="22"/>
              <w:szCs w:val="22"/>
            </w:rPr>
          </w:rPrChange>
        </w:rPr>
        <w:t>ab</w:t>
      </w:r>
      <w:r w:rsidR="006A7BB5">
        <w:rPr>
          <w:rStyle w:val="fontstyle01"/>
          <w:rFonts w:asciiTheme="minorHAnsi" w:hAnsiTheme="minorHAnsi"/>
          <w:sz w:val="28"/>
          <w:szCs w:val="28"/>
        </w:rPr>
        <w:t>sol</w:t>
      </w:r>
      <w:r w:rsidRPr="00EF7674">
        <w:rPr>
          <w:rStyle w:val="fontstyle01"/>
          <w:rFonts w:asciiTheme="minorHAnsi" w:hAnsiTheme="minorHAnsi"/>
          <w:sz w:val="28"/>
          <w:szCs w:val="28"/>
          <w:rPrChange w:id="5" w:author="DFO-MPO" w:date="2018-01-27T11:51:00Z">
            <w:rPr>
              <w:rStyle w:val="fontstyle01"/>
              <w:rFonts w:asciiTheme="minorHAnsi" w:hAnsiTheme="minorHAnsi"/>
              <w:sz w:val="22"/>
              <w:szCs w:val="22"/>
            </w:rPr>
          </w:rPrChange>
        </w:rPr>
        <w:t xml:space="preserve">ute abundance </w:t>
      </w:r>
      <w:r w:rsidR="009772D1">
        <w:rPr>
          <w:rStyle w:val="fontstyle01"/>
          <w:rFonts w:asciiTheme="minorHAnsi" w:hAnsiTheme="minorHAnsi"/>
          <w:sz w:val="28"/>
          <w:szCs w:val="28"/>
        </w:rPr>
        <w:t xml:space="preserve">estimate </w:t>
      </w:r>
      <w:r w:rsidRPr="00EF7674">
        <w:rPr>
          <w:rStyle w:val="fontstyle01"/>
          <w:rFonts w:asciiTheme="minorHAnsi" w:hAnsiTheme="minorHAnsi"/>
          <w:sz w:val="28"/>
          <w:szCs w:val="28"/>
          <w:rPrChange w:id="6" w:author="DFO-MPO" w:date="2018-01-27T11:51:00Z">
            <w:rPr>
              <w:rStyle w:val="fontstyle01"/>
              <w:rFonts w:asciiTheme="minorHAnsi" w:hAnsiTheme="minorHAnsi"/>
              <w:sz w:val="22"/>
              <w:szCs w:val="22"/>
            </w:rPr>
          </w:rPrChange>
        </w:rPr>
        <w:t xml:space="preserve">for the 2J3KL </w:t>
      </w:r>
      <w:r w:rsidR="006A7BB5">
        <w:rPr>
          <w:rStyle w:val="fontstyle01"/>
          <w:rFonts w:asciiTheme="minorHAnsi" w:hAnsiTheme="minorHAnsi"/>
          <w:sz w:val="28"/>
          <w:szCs w:val="28"/>
        </w:rPr>
        <w:t>capelin</w:t>
      </w:r>
      <w:r w:rsidR="00BC2AC9">
        <w:rPr>
          <w:rStyle w:val="fontstyle01"/>
          <w:rFonts w:asciiTheme="minorHAnsi" w:hAnsiTheme="minorHAnsi"/>
          <w:sz w:val="28"/>
          <w:szCs w:val="28"/>
        </w:rPr>
        <w:t>,</w:t>
      </w:r>
      <w:r w:rsidR="006A7BB5">
        <w:rPr>
          <w:rStyle w:val="fontstyle01"/>
          <w:rFonts w:asciiTheme="minorHAnsi" w:hAnsiTheme="minorHAnsi"/>
          <w:sz w:val="28"/>
          <w:szCs w:val="28"/>
        </w:rPr>
        <w:t xml:space="preserve"> </w:t>
      </w:r>
      <w:r w:rsidR="00022671">
        <w:rPr>
          <w:rStyle w:val="fontstyle01"/>
          <w:rFonts w:asciiTheme="minorHAnsi" w:hAnsiTheme="minorHAnsi"/>
          <w:sz w:val="28"/>
          <w:szCs w:val="28"/>
        </w:rPr>
        <w:t xml:space="preserve">researchers in recent years </w:t>
      </w:r>
      <w:r w:rsidRPr="00EF7674">
        <w:rPr>
          <w:rStyle w:val="fontstyle01"/>
          <w:rFonts w:asciiTheme="minorHAnsi" w:hAnsiTheme="minorHAnsi"/>
          <w:sz w:val="28"/>
          <w:szCs w:val="28"/>
          <w:rPrChange w:id="7" w:author="DFO-MPO" w:date="2018-01-27T11:51:00Z">
            <w:rPr>
              <w:rStyle w:val="fontstyle01"/>
              <w:rFonts w:asciiTheme="minorHAnsi" w:hAnsiTheme="minorHAnsi"/>
              <w:sz w:val="22"/>
              <w:szCs w:val="22"/>
            </w:rPr>
          </w:rPrChange>
        </w:rPr>
        <w:t xml:space="preserve">have </w:t>
      </w:r>
      <w:r>
        <w:rPr>
          <w:rStyle w:val="fontstyle01"/>
          <w:rFonts w:asciiTheme="minorHAnsi" w:hAnsiTheme="minorHAnsi"/>
          <w:sz w:val="28"/>
          <w:szCs w:val="28"/>
        </w:rPr>
        <w:t xml:space="preserve">utilised </w:t>
      </w:r>
      <w:r w:rsidR="009772D1">
        <w:rPr>
          <w:rStyle w:val="fontstyle01"/>
          <w:rFonts w:asciiTheme="minorHAnsi" w:hAnsiTheme="minorHAnsi"/>
          <w:sz w:val="28"/>
          <w:szCs w:val="28"/>
        </w:rPr>
        <w:t xml:space="preserve">an abundance index generated from a </w:t>
      </w:r>
      <w:r w:rsidRPr="00EF7674">
        <w:rPr>
          <w:rStyle w:val="fontstyle01"/>
          <w:rFonts w:asciiTheme="minorHAnsi" w:hAnsiTheme="minorHAnsi"/>
          <w:sz w:val="28"/>
          <w:szCs w:val="28"/>
          <w:rPrChange w:id="8" w:author="DFO-MPO" w:date="2018-01-27T11:51:00Z">
            <w:rPr>
              <w:rStyle w:val="fontstyle01"/>
              <w:rFonts w:asciiTheme="minorHAnsi" w:hAnsiTheme="minorHAnsi"/>
              <w:sz w:val="22"/>
              <w:szCs w:val="22"/>
            </w:rPr>
          </w:rPrChange>
        </w:rPr>
        <w:t>spring acoustic</w:t>
      </w:r>
      <w:r>
        <w:rPr>
          <w:rStyle w:val="fontstyle01"/>
          <w:rFonts w:asciiTheme="minorHAnsi" w:hAnsiTheme="minorHAnsi"/>
          <w:sz w:val="28"/>
          <w:szCs w:val="28"/>
        </w:rPr>
        <w:t xml:space="preserve"> survey</w:t>
      </w:r>
      <w:r w:rsidR="009772D1">
        <w:rPr>
          <w:rStyle w:val="fontstyle01"/>
          <w:rFonts w:asciiTheme="minorHAnsi" w:hAnsiTheme="minorHAnsi"/>
          <w:sz w:val="28"/>
          <w:szCs w:val="28"/>
        </w:rPr>
        <w:t xml:space="preserve"> of the stock</w:t>
      </w:r>
      <w:r w:rsidR="00E8362F">
        <w:rPr>
          <w:rStyle w:val="fontstyle01"/>
          <w:rFonts w:asciiTheme="minorHAnsi" w:hAnsiTheme="minorHAnsi"/>
          <w:sz w:val="28"/>
          <w:szCs w:val="28"/>
        </w:rPr>
        <w:t xml:space="preserve"> </w:t>
      </w:r>
      <w:r>
        <w:rPr>
          <w:rStyle w:val="fontstyle01"/>
          <w:rFonts w:asciiTheme="minorHAnsi" w:hAnsiTheme="minorHAnsi"/>
          <w:sz w:val="28"/>
          <w:szCs w:val="28"/>
        </w:rPr>
        <w:t>(</w:t>
      </w:r>
      <w:commentRangeStart w:id="9"/>
      <w:r w:rsidR="00BC2AC9">
        <w:rPr>
          <w:rStyle w:val="fontstyle01"/>
          <w:rFonts w:asciiTheme="minorHAnsi" w:hAnsiTheme="minorHAnsi"/>
          <w:sz w:val="28"/>
          <w:szCs w:val="28"/>
        </w:rPr>
        <w:t xml:space="preserve">see table 1, </w:t>
      </w:r>
      <w:r>
        <w:rPr>
          <w:rStyle w:val="fontstyle01"/>
          <w:rFonts w:asciiTheme="minorHAnsi" w:hAnsiTheme="minorHAnsi"/>
          <w:sz w:val="28"/>
          <w:szCs w:val="28"/>
        </w:rPr>
        <w:t>Frank et al 2016</w:t>
      </w:r>
      <w:commentRangeEnd w:id="9"/>
      <w:r w:rsidR="005D450A">
        <w:rPr>
          <w:rStyle w:val="CommentReference"/>
        </w:rPr>
        <w:commentReference w:id="9"/>
      </w:r>
      <w:r w:rsidR="009772D1">
        <w:rPr>
          <w:rStyle w:val="fontstyle01"/>
          <w:rFonts w:asciiTheme="minorHAnsi" w:hAnsiTheme="minorHAnsi"/>
          <w:sz w:val="28"/>
          <w:szCs w:val="28"/>
        </w:rPr>
        <w:t>, Mowbray, 2014</w:t>
      </w:r>
      <w:r>
        <w:rPr>
          <w:rStyle w:val="fontstyle01"/>
          <w:rFonts w:asciiTheme="minorHAnsi" w:hAnsiTheme="minorHAnsi"/>
          <w:sz w:val="28"/>
          <w:szCs w:val="28"/>
        </w:rPr>
        <w:t xml:space="preserve">).  </w:t>
      </w:r>
      <w:r w:rsidR="00BC2AC9">
        <w:rPr>
          <w:rStyle w:val="fontstyle01"/>
          <w:rFonts w:asciiTheme="minorHAnsi" w:hAnsiTheme="minorHAnsi"/>
          <w:sz w:val="28"/>
          <w:szCs w:val="28"/>
        </w:rPr>
        <w:t xml:space="preserve">However, this survey </w:t>
      </w:r>
      <w:r w:rsidR="00BD7EA8">
        <w:rPr>
          <w:rStyle w:val="fontstyle01"/>
          <w:rFonts w:asciiTheme="minorHAnsi" w:hAnsiTheme="minorHAnsi"/>
          <w:sz w:val="28"/>
          <w:szCs w:val="28"/>
        </w:rPr>
        <w:t xml:space="preserve">has limited spatial coverage.  </w:t>
      </w:r>
      <w:r>
        <w:rPr>
          <w:rStyle w:val="fontstyle01"/>
          <w:rFonts w:asciiTheme="minorHAnsi" w:hAnsiTheme="minorHAnsi"/>
          <w:sz w:val="28"/>
          <w:szCs w:val="28"/>
        </w:rPr>
        <w:t>At the time of the inception o</w:t>
      </w:r>
      <w:r w:rsidR="007F2218">
        <w:rPr>
          <w:rStyle w:val="fontstyle01"/>
          <w:rFonts w:asciiTheme="minorHAnsi" w:hAnsiTheme="minorHAnsi"/>
          <w:sz w:val="28"/>
          <w:szCs w:val="28"/>
        </w:rPr>
        <w:t>f</w:t>
      </w:r>
      <w:r>
        <w:rPr>
          <w:rStyle w:val="fontstyle01"/>
          <w:rFonts w:asciiTheme="minorHAnsi" w:hAnsiTheme="minorHAnsi"/>
          <w:sz w:val="28"/>
          <w:szCs w:val="28"/>
        </w:rPr>
        <w:t xml:space="preserve"> NW Atlantic </w:t>
      </w:r>
      <w:r w:rsidR="001075C3">
        <w:rPr>
          <w:rStyle w:val="fontstyle01"/>
          <w:rFonts w:asciiTheme="minorHAnsi" w:hAnsiTheme="minorHAnsi"/>
          <w:sz w:val="28"/>
          <w:szCs w:val="28"/>
        </w:rPr>
        <w:t xml:space="preserve">acoustic </w:t>
      </w:r>
      <w:r>
        <w:rPr>
          <w:rStyle w:val="fontstyle01"/>
          <w:rFonts w:asciiTheme="minorHAnsi" w:hAnsiTheme="minorHAnsi"/>
          <w:sz w:val="28"/>
          <w:szCs w:val="28"/>
        </w:rPr>
        <w:t>surveys</w:t>
      </w:r>
      <w:r w:rsidR="001075C3">
        <w:rPr>
          <w:rStyle w:val="fontstyle01"/>
          <w:rFonts w:asciiTheme="minorHAnsi" w:hAnsiTheme="minorHAnsi"/>
          <w:sz w:val="28"/>
          <w:szCs w:val="28"/>
        </w:rPr>
        <w:t xml:space="preserve"> for c</w:t>
      </w:r>
      <w:r w:rsidR="009772D1">
        <w:rPr>
          <w:rStyle w:val="fontstyle01"/>
          <w:rFonts w:asciiTheme="minorHAnsi" w:hAnsiTheme="minorHAnsi"/>
          <w:sz w:val="28"/>
          <w:szCs w:val="28"/>
        </w:rPr>
        <w:t>a</w:t>
      </w:r>
      <w:r w:rsidR="001075C3">
        <w:rPr>
          <w:rStyle w:val="fontstyle01"/>
          <w:rFonts w:asciiTheme="minorHAnsi" w:hAnsiTheme="minorHAnsi"/>
          <w:sz w:val="28"/>
          <w:szCs w:val="28"/>
        </w:rPr>
        <w:t>pelin</w:t>
      </w:r>
      <w:r w:rsidR="007F2218">
        <w:rPr>
          <w:rStyle w:val="fontstyle01"/>
          <w:rFonts w:asciiTheme="minorHAnsi" w:hAnsiTheme="minorHAnsi"/>
          <w:sz w:val="28"/>
          <w:szCs w:val="28"/>
        </w:rPr>
        <w:t>,</w:t>
      </w:r>
      <w:r>
        <w:rPr>
          <w:rStyle w:val="fontstyle01"/>
          <w:rFonts w:asciiTheme="minorHAnsi" w:hAnsiTheme="minorHAnsi"/>
          <w:sz w:val="28"/>
          <w:szCs w:val="28"/>
        </w:rPr>
        <w:t xml:space="preserve"> </w:t>
      </w:r>
      <w:r w:rsidR="000605CD">
        <w:rPr>
          <w:rStyle w:val="fontstyle01"/>
          <w:rFonts w:asciiTheme="minorHAnsi" w:hAnsiTheme="minorHAnsi"/>
          <w:sz w:val="28"/>
          <w:szCs w:val="28"/>
        </w:rPr>
        <w:t xml:space="preserve">the </w:t>
      </w:r>
      <w:r w:rsidR="001075C3">
        <w:rPr>
          <w:rStyle w:val="fontstyle01"/>
          <w:rFonts w:asciiTheme="minorHAnsi" w:hAnsiTheme="minorHAnsi"/>
          <w:sz w:val="28"/>
          <w:szCs w:val="28"/>
        </w:rPr>
        <w:t xml:space="preserve">NAFO </w:t>
      </w:r>
      <w:r w:rsidR="007F2218">
        <w:rPr>
          <w:rStyle w:val="fontstyle01"/>
          <w:rFonts w:asciiTheme="minorHAnsi" w:hAnsiTheme="minorHAnsi"/>
          <w:sz w:val="28"/>
          <w:szCs w:val="28"/>
        </w:rPr>
        <w:t>Div</w:t>
      </w:r>
      <w:r w:rsidR="000605CD">
        <w:rPr>
          <w:rStyle w:val="fontstyle01"/>
          <w:rFonts w:asciiTheme="minorHAnsi" w:hAnsiTheme="minorHAnsi"/>
          <w:sz w:val="28"/>
          <w:szCs w:val="28"/>
        </w:rPr>
        <w:t>ision</w:t>
      </w:r>
      <w:r w:rsidR="007F2218">
        <w:rPr>
          <w:rStyle w:val="fontstyle01"/>
          <w:rFonts w:asciiTheme="minorHAnsi" w:hAnsiTheme="minorHAnsi"/>
          <w:sz w:val="28"/>
          <w:szCs w:val="28"/>
        </w:rPr>
        <w:t xml:space="preserve"> 2J3KL </w:t>
      </w:r>
      <w:r w:rsidR="000605CD">
        <w:rPr>
          <w:rStyle w:val="fontstyle01"/>
          <w:rFonts w:asciiTheme="minorHAnsi" w:hAnsiTheme="minorHAnsi"/>
          <w:sz w:val="28"/>
          <w:szCs w:val="28"/>
        </w:rPr>
        <w:t xml:space="preserve">(2J3KL) </w:t>
      </w:r>
      <w:r>
        <w:rPr>
          <w:rStyle w:val="fontstyle01"/>
          <w:rFonts w:asciiTheme="minorHAnsi" w:hAnsiTheme="minorHAnsi"/>
          <w:sz w:val="28"/>
          <w:szCs w:val="28"/>
        </w:rPr>
        <w:t xml:space="preserve">stock </w:t>
      </w:r>
      <w:r w:rsidR="007F2218">
        <w:rPr>
          <w:rStyle w:val="fontstyle01"/>
          <w:rFonts w:asciiTheme="minorHAnsi" w:hAnsiTheme="minorHAnsi"/>
          <w:sz w:val="28"/>
          <w:szCs w:val="28"/>
        </w:rPr>
        <w:t xml:space="preserve">was </w:t>
      </w:r>
      <w:r w:rsidR="00BD7EA8">
        <w:rPr>
          <w:rStyle w:val="fontstyle01"/>
          <w:rFonts w:asciiTheme="minorHAnsi" w:hAnsiTheme="minorHAnsi"/>
          <w:sz w:val="28"/>
          <w:szCs w:val="28"/>
        </w:rPr>
        <w:t>considered</w:t>
      </w:r>
      <w:r w:rsidR="007F2218">
        <w:rPr>
          <w:rStyle w:val="fontstyle01"/>
          <w:rFonts w:asciiTheme="minorHAnsi" w:hAnsiTheme="minorHAnsi"/>
          <w:sz w:val="28"/>
          <w:szCs w:val="28"/>
        </w:rPr>
        <w:t xml:space="preserve"> to be two stock stocks, one in the northern portion (2J3K) and one in the south</w:t>
      </w:r>
      <w:r w:rsidR="001075C3">
        <w:rPr>
          <w:rStyle w:val="fontstyle01"/>
          <w:rFonts w:asciiTheme="minorHAnsi" w:hAnsiTheme="minorHAnsi"/>
          <w:sz w:val="28"/>
          <w:szCs w:val="28"/>
        </w:rPr>
        <w:t xml:space="preserve"> (Campbell and Winters, 1973) </w:t>
      </w:r>
      <w:r w:rsidR="007F2218">
        <w:rPr>
          <w:rStyle w:val="fontstyle01"/>
          <w:rFonts w:asciiTheme="minorHAnsi" w:hAnsiTheme="minorHAnsi"/>
          <w:sz w:val="28"/>
          <w:szCs w:val="28"/>
        </w:rPr>
        <w:t>.  Consequently</w:t>
      </w:r>
      <w:r w:rsidR="000605CD">
        <w:rPr>
          <w:rStyle w:val="fontstyle01"/>
          <w:rFonts w:asciiTheme="minorHAnsi" w:hAnsiTheme="minorHAnsi"/>
          <w:sz w:val="28"/>
          <w:szCs w:val="28"/>
        </w:rPr>
        <w:t xml:space="preserve"> acoustic surveys were designed</w:t>
      </w:r>
      <w:r w:rsidR="009772D1">
        <w:rPr>
          <w:rStyle w:val="fontstyle01"/>
          <w:rFonts w:asciiTheme="minorHAnsi" w:hAnsiTheme="minorHAnsi"/>
          <w:sz w:val="28"/>
          <w:szCs w:val="28"/>
        </w:rPr>
        <w:t xml:space="preserve"> </w:t>
      </w:r>
      <w:r w:rsidR="007F2218">
        <w:rPr>
          <w:rStyle w:val="fontstyle01"/>
          <w:rFonts w:asciiTheme="minorHAnsi" w:hAnsiTheme="minorHAnsi"/>
          <w:sz w:val="28"/>
          <w:szCs w:val="28"/>
        </w:rPr>
        <w:t>to assess the two “stocks”</w:t>
      </w:r>
      <w:r w:rsidR="006A7BB5">
        <w:rPr>
          <w:rStyle w:val="fontstyle01"/>
          <w:rFonts w:asciiTheme="minorHAnsi" w:hAnsiTheme="minorHAnsi"/>
          <w:sz w:val="28"/>
          <w:szCs w:val="28"/>
        </w:rPr>
        <w:t xml:space="preserve"> separately:</w:t>
      </w:r>
      <w:r w:rsidR="007F2218">
        <w:rPr>
          <w:rStyle w:val="fontstyle01"/>
          <w:rFonts w:asciiTheme="minorHAnsi" w:hAnsiTheme="minorHAnsi"/>
          <w:sz w:val="28"/>
          <w:szCs w:val="28"/>
        </w:rPr>
        <w:t xml:space="preserve">  </w:t>
      </w:r>
      <w:r w:rsidR="006A7BB5">
        <w:rPr>
          <w:rStyle w:val="fontstyle01"/>
          <w:rFonts w:asciiTheme="minorHAnsi" w:hAnsiTheme="minorHAnsi"/>
          <w:sz w:val="28"/>
          <w:szCs w:val="28"/>
        </w:rPr>
        <w:t>a</w:t>
      </w:r>
      <w:r w:rsidR="007F2218">
        <w:rPr>
          <w:rStyle w:val="fontstyle01"/>
          <w:rFonts w:asciiTheme="minorHAnsi" w:hAnsiTheme="minorHAnsi"/>
          <w:sz w:val="28"/>
          <w:szCs w:val="28"/>
        </w:rPr>
        <w:t xml:space="preserve"> spring</w:t>
      </w:r>
      <w:r w:rsidR="006A7BB5">
        <w:rPr>
          <w:rStyle w:val="fontstyle01"/>
          <w:rFonts w:asciiTheme="minorHAnsi" w:hAnsiTheme="minorHAnsi"/>
          <w:sz w:val="28"/>
          <w:szCs w:val="28"/>
        </w:rPr>
        <w:t xml:space="preserve"> (May)</w:t>
      </w:r>
      <w:r w:rsidR="007F2218">
        <w:rPr>
          <w:rStyle w:val="fontstyle01"/>
          <w:rFonts w:asciiTheme="minorHAnsi" w:hAnsiTheme="minorHAnsi"/>
          <w:sz w:val="28"/>
          <w:szCs w:val="28"/>
        </w:rPr>
        <w:t xml:space="preserve"> survey timed to intercept </w:t>
      </w:r>
      <w:r w:rsidR="006A7BB5">
        <w:rPr>
          <w:rStyle w:val="fontstyle01"/>
          <w:rFonts w:asciiTheme="minorHAnsi" w:hAnsiTheme="minorHAnsi"/>
          <w:sz w:val="28"/>
          <w:szCs w:val="28"/>
        </w:rPr>
        <w:t xml:space="preserve">3L </w:t>
      </w:r>
      <w:r w:rsidR="007F2218">
        <w:rPr>
          <w:rStyle w:val="fontstyle01"/>
          <w:rFonts w:asciiTheme="minorHAnsi" w:hAnsiTheme="minorHAnsi"/>
          <w:sz w:val="28"/>
          <w:szCs w:val="28"/>
        </w:rPr>
        <w:t>capelin during spring feeding, just prior to their spawning migration</w:t>
      </w:r>
      <w:r w:rsidR="000605CD">
        <w:rPr>
          <w:rStyle w:val="fontstyle01"/>
          <w:rFonts w:asciiTheme="minorHAnsi" w:hAnsiTheme="minorHAnsi"/>
          <w:sz w:val="28"/>
          <w:szCs w:val="28"/>
        </w:rPr>
        <w:t>; and a fall (Oct-</w:t>
      </w:r>
      <w:r w:rsidR="006A7BB5">
        <w:rPr>
          <w:rStyle w:val="fontstyle01"/>
          <w:rFonts w:asciiTheme="minorHAnsi" w:hAnsiTheme="minorHAnsi"/>
          <w:sz w:val="28"/>
          <w:szCs w:val="28"/>
        </w:rPr>
        <w:t>Nov) survey of the 2J3K portion</w:t>
      </w:r>
      <w:r w:rsidR="000605CD">
        <w:rPr>
          <w:rStyle w:val="fontstyle01"/>
          <w:rFonts w:asciiTheme="minorHAnsi" w:hAnsiTheme="minorHAnsi"/>
          <w:sz w:val="28"/>
          <w:szCs w:val="28"/>
        </w:rPr>
        <w:t xml:space="preserve">, as </w:t>
      </w:r>
      <w:r w:rsidR="006A7BB5">
        <w:rPr>
          <w:rStyle w:val="fontstyle01"/>
          <w:rFonts w:asciiTheme="minorHAnsi" w:hAnsiTheme="minorHAnsi"/>
          <w:sz w:val="28"/>
          <w:szCs w:val="28"/>
        </w:rPr>
        <w:t xml:space="preserve">ice </w:t>
      </w:r>
      <w:r w:rsidR="008D0AF6">
        <w:rPr>
          <w:rStyle w:val="fontstyle01"/>
          <w:rFonts w:asciiTheme="minorHAnsi" w:hAnsiTheme="minorHAnsi"/>
          <w:sz w:val="28"/>
          <w:szCs w:val="28"/>
        </w:rPr>
        <w:t xml:space="preserve">coverage </w:t>
      </w:r>
      <w:r w:rsidR="00BC2AC9">
        <w:rPr>
          <w:rStyle w:val="fontstyle01"/>
          <w:rFonts w:asciiTheme="minorHAnsi" w:hAnsiTheme="minorHAnsi"/>
          <w:sz w:val="28"/>
          <w:szCs w:val="28"/>
        </w:rPr>
        <w:t>precluded su</w:t>
      </w:r>
      <w:r w:rsidR="00BD7EA8">
        <w:rPr>
          <w:rStyle w:val="fontstyle01"/>
          <w:rFonts w:asciiTheme="minorHAnsi" w:hAnsiTheme="minorHAnsi"/>
          <w:sz w:val="28"/>
          <w:szCs w:val="28"/>
        </w:rPr>
        <w:t xml:space="preserve">rveying </w:t>
      </w:r>
      <w:r w:rsidR="000605CD">
        <w:rPr>
          <w:rStyle w:val="fontstyle01"/>
          <w:rFonts w:asciiTheme="minorHAnsi" w:hAnsiTheme="minorHAnsi"/>
          <w:sz w:val="28"/>
          <w:szCs w:val="28"/>
        </w:rPr>
        <w:t xml:space="preserve">this area in the spring.  Later, </w:t>
      </w:r>
      <w:r w:rsidR="00BD7EA8">
        <w:rPr>
          <w:rStyle w:val="fontstyle01"/>
          <w:rFonts w:asciiTheme="minorHAnsi" w:hAnsiTheme="minorHAnsi"/>
          <w:sz w:val="28"/>
          <w:szCs w:val="28"/>
        </w:rPr>
        <w:t xml:space="preserve">in light of </w:t>
      </w:r>
      <w:r w:rsidR="009772D1">
        <w:rPr>
          <w:rStyle w:val="fontstyle01"/>
          <w:rFonts w:asciiTheme="minorHAnsi" w:hAnsiTheme="minorHAnsi"/>
          <w:sz w:val="28"/>
          <w:szCs w:val="28"/>
        </w:rPr>
        <w:t>evidence fr</w:t>
      </w:r>
      <w:r w:rsidR="000605CD">
        <w:rPr>
          <w:rStyle w:val="fontstyle01"/>
          <w:rFonts w:asciiTheme="minorHAnsi" w:hAnsiTheme="minorHAnsi"/>
          <w:sz w:val="28"/>
          <w:szCs w:val="28"/>
        </w:rPr>
        <w:t xml:space="preserve">om </w:t>
      </w:r>
      <w:r w:rsidR="009772D1">
        <w:rPr>
          <w:rStyle w:val="fontstyle01"/>
          <w:rFonts w:asciiTheme="minorHAnsi" w:hAnsiTheme="minorHAnsi"/>
          <w:sz w:val="28"/>
          <w:szCs w:val="28"/>
        </w:rPr>
        <w:t xml:space="preserve">meristic and tagging studies </w:t>
      </w:r>
      <w:r w:rsidR="00022671">
        <w:rPr>
          <w:rStyle w:val="fontstyle01"/>
          <w:rFonts w:asciiTheme="minorHAnsi" w:hAnsiTheme="minorHAnsi"/>
          <w:sz w:val="28"/>
          <w:szCs w:val="28"/>
        </w:rPr>
        <w:t>(</w:t>
      </w:r>
      <w:proofErr w:type="spellStart"/>
      <w:r w:rsidR="009772D1">
        <w:rPr>
          <w:rStyle w:val="fontstyle01"/>
          <w:rFonts w:asciiTheme="minorHAnsi" w:hAnsiTheme="minorHAnsi"/>
          <w:sz w:val="28"/>
          <w:szCs w:val="28"/>
        </w:rPr>
        <w:t>Misra</w:t>
      </w:r>
      <w:proofErr w:type="spellEnd"/>
      <w:r w:rsidR="009772D1">
        <w:rPr>
          <w:rStyle w:val="fontstyle01"/>
          <w:rFonts w:asciiTheme="minorHAnsi" w:hAnsiTheme="minorHAnsi"/>
          <w:sz w:val="28"/>
          <w:szCs w:val="28"/>
        </w:rPr>
        <w:t xml:space="preserve"> and </w:t>
      </w:r>
      <w:proofErr w:type="spellStart"/>
      <w:r w:rsidR="009772D1">
        <w:rPr>
          <w:rStyle w:val="fontstyle01"/>
          <w:rFonts w:asciiTheme="minorHAnsi" w:hAnsiTheme="minorHAnsi"/>
          <w:sz w:val="28"/>
          <w:szCs w:val="28"/>
        </w:rPr>
        <w:t>Carscadden</w:t>
      </w:r>
      <w:proofErr w:type="spellEnd"/>
      <w:r w:rsidR="009772D1">
        <w:rPr>
          <w:rStyle w:val="fontstyle01"/>
          <w:rFonts w:asciiTheme="minorHAnsi" w:hAnsiTheme="minorHAnsi"/>
          <w:sz w:val="28"/>
          <w:szCs w:val="28"/>
        </w:rPr>
        <w:t xml:space="preserve">, 1984 and </w:t>
      </w:r>
      <w:r w:rsidR="00022671">
        <w:rPr>
          <w:rStyle w:val="fontstyle01"/>
          <w:rFonts w:asciiTheme="minorHAnsi" w:hAnsiTheme="minorHAnsi"/>
          <w:sz w:val="28"/>
          <w:szCs w:val="28"/>
        </w:rPr>
        <w:t xml:space="preserve">Nakashima, </w:t>
      </w:r>
      <w:proofErr w:type="gramStart"/>
      <w:r w:rsidR="00022671">
        <w:rPr>
          <w:rStyle w:val="fontstyle01"/>
          <w:rFonts w:asciiTheme="minorHAnsi" w:hAnsiTheme="minorHAnsi"/>
          <w:sz w:val="28"/>
          <w:szCs w:val="28"/>
        </w:rPr>
        <w:t>199</w:t>
      </w:r>
      <w:r w:rsidR="000605CD">
        <w:rPr>
          <w:rStyle w:val="fontstyle01"/>
          <w:rFonts w:asciiTheme="minorHAnsi" w:hAnsiTheme="minorHAnsi"/>
          <w:sz w:val="28"/>
          <w:szCs w:val="28"/>
        </w:rPr>
        <w:t>2</w:t>
      </w:r>
      <w:r w:rsidR="00022671">
        <w:rPr>
          <w:rStyle w:val="fontstyle01"/>
          <w:rFonts w:asciiTheme="minorHAnsi" w:hAnsiTheme="minorHAnsi"/>
          <w:sz w:val="28"/>
          <w:szCs w:val="28"/>
        </w:rPr>
        <w:t xml:space="preserve"> )</w:t>
      </w:r>
      <w:proofErr w:type="gramEnd"/>
      <w:r w:rsidR="00022671">
        <w:rPr>
          <w:rStyle w:val="fontstyle01"/>
          <w:rFonts w:asciiTheme="minorHAnsi" w:hAnsiTheme="minorHAnsi"/>
          <w:sz w:val="28"/>
          <w:szCs w:val="28"/>
        </w:rPr>
        <w:t xml:space="preserve"> </w:t>
      </w:r>
      <w:r w:rsidR="008D0AF6">
        <w:rPr>
          <w:rStyle w:val="fontstyle01"/>
          <w:rFonts w:asciiTheme="minorHAnsi" w:hAnsiTheme="minorHAnsi"/>
          <w:sz w:val="28"/>
          <w:szCs w:val="28"/>
        </w:rPr>
        <w:t>stock de</w:t>
      </w:r>
      <w:r w:rsidR="00022671">
        <w:rPr>
          <w:rStyle w:val="fontstyle01"/>
          <w:rFonts w:asciiTheme="minorHAnsi" w:hAnsiTheme="minorHAnsi"/>
          <w:sz w:val="28"/>
          <w:szCs w:val="28"/>
        </w:rPr>
        <w:t xml:space="preserve">finitions were </w:t>
      </w:r>
      <w:r w:rsidR="00BD7EA8">
        <w:rPr>
          <w:rStyle w:val="fontstyle01"/>
          <w:rFonts w:asciiTheme="minorHAnsi" w:hAnsiTheme="minorHAnsi"/>
          <w:sz w:val="28"/>
          <w:szCs w:val="28"/>
        </w:rPr>
        <w:t xml:space="preserve">amended and </w:t>
      </w:r>
      <w:r w:rsidR="008D0AF6">
        <w:rPr>
          <w:rStyle w:val="fontstyle01"/>
          <w:rFonts w:asciiTheme="minorHAnsi" w:hAnsiTheme="minorHAnsi"/>
          <w:sz w:val="28"/>
          <w:szCs w:val="28"/>
        </w:rPr>
        <w:t xml:space="preserve">2J3KL </w:t>
      </w:r>
      <w:r w:rsidR="00BD7EA8">
        <w:rPr>
          <w:rStyle w:val="fontstyle01"/>
          <w:rFonts w:asciiTheme="minorHAnsi" w:hAnsiTheme="minorHAnsi"/>
          <w:sz w:val="28"/>
          <w:szCs w:val="28"/>
        </w:rPr>
        <w:t xml:space="preserve">has since been </w:t>
      </w:r>
      <w:r w:rsidR="008D0AF6">
        <w:rPr>
          <w:rStyle w:val="fontstyle01"/>
          <w:rFonts w:asciiTheme="minorHAnsi" w:hAnsiTheme="minorHAnsi"/>
          <w:sz w:val="28"/>
          <w:szCs w:val="28"/>
        </w:rPr>
        <w:t>considered a single stock</w:t>
      </w:r>
      <w:r w:rsidR="000605CD">
        <w:rPr>
          <w:rStyle w:val="fontstyle01"/>
          <w:rFonts w:asciiTheme="minorHAnsi" w:hAnsiTheme="minorHAnsi"/>
          <w:sz w:val="28"/>
          <w:szCs w:val="28"/>
        </w:rPr>
        <w:t xml:space="preserve"> unit</w:t>
      </w:r>
      <w:r w:rsidR="008D0AF6">
        <w:rPr>
          <w:rStyle w:val="fontstyle01"/>
          <w:rFonts w:asciiTheme="minorHAnsi" w:hAnsiTheme="minorHAnsi"/>
          <w:sz w:val="28"/>
          <w:szCs w:val="28"/>
        </w:rPr>
        <w:t>.  More recently mitochondrial DNA studies (Kenchington</w:t>
      </w:r>
      <w:r w:rsidR="000605CD">
        <w:rPr>
          <w:rStyle w:val="fontstyle01"/>
          <w:rFonts w:asciiTheme="minorHAnsi" w:hAnsiTheme="minorHAnsi"/>
          <w:sz w:val="28"/>
          <w:szCs w:val="28"/>
        </w:rPr>
        <w:t xml:space="preserve"> 2015</w:t>
      </w:r>
      <w:r w:rsidR="008D0AF6">
        <w:rPr>
          <w:rStyle w:val="fontstyle01"/>
          <w:rFonts w:asciiTheme="minorHAnsi" w:hAnsiTheme="minorHAnsi"/>
          <w:sz w:val="28"/>
          <w:szCs w:val="28"/>
        </w:rPr>
        <w:t>)</w:t>
      </w:r>
      <w:r w:rsidR="00BC2AC9">
        <w:rPr>
          <w:rStyle w:val="fontstyle01"/>
          <w:rFonts w:asciiTheme="minorHAnsi" w:hAnsiTheme="minorHAnsi"/>
          <w:sz w:val="28"/>
          <w:szCs w:val="28"/>
        </w:rPr>
        <w:t>,</w:t>
      </w:r>
      <w:r w:rsidR="008D0AF6">
        <w:rPr>
          <w:rStyle w:val="fontstyle01"/>
          <w:rFonts w:asciiTheme="minorHAnsi" w:hAnsiTheme="minorHAnsi"/>
          <w:sz w:val="28"/>
          <w:szCs w:val="28"/>
        </w:rPr>
        <w:t xml:space="preserve"> suggest that the stock boundaries may be broader still with no significant differences evident among </w:t>
      </w:r>
      <w:r w:rsidR="003E41EF">
        <w:rPr>
          <w:rStyle w:val="fontstyle01"/>
          <w:rFonts w:asciiTheme="minorHAnsi" w:hAnsiTheme="minorHAnsi"/>
          <w:sz w:val="28"/>
          <w:szCs w:val="28"/>
        </w:rPr>
        <w:t xml:space="preserve">beach </w:t>
      </w:r>
      <w:proofErr w:type="spellStart"/>
      <w:r w:rsidR="003E41EF">
        <w:rPr>
          <w:rStyle w:val="fontstyle01"/>
          <w:rFonts w:asciiTheme="minorHAnsi" w:hAnsiTheme="minorHAnsi"/>
          <w:sz w:val="28"/>
          <w:szCs w:val="28"/>
        </w:rPr>
        <w:t>spawners</w:t>
      </w:r>
      <w:proofErr w:type="spellEnd"/>
      <w:r w:rsidR="003E41EF">
        <w:rPr>
          <w:rStyle w:val="fontstyle01"/>
          <w:rFonts w:asciiTheme="minorHAnsi" w:hAnsiTheme="minorHAnsi"/>
          <w:sz w:val="28"/>
          <w:szCs w:val="28"/>
        </w:rPr>
        <w:t xml:space="preserve"> from </w:t>
      </w:r>
      <w:r w:rsidR="000605CD">
        <w:rPr>
          <w:rStyle w:val="fontstyle01"/>
          <w:rFonts w:asciiTheme="minorHAnsi" w:hAnsiTheme="minorHAnsi"/>
          <w:sz w:val="28"/>
          <w:szCs w:val="28"/>
        </w:rPr>
        <w:t xml:space="preserve">Divisions </w:t>
      </w:r>
      <w:proofErr w:type="gramStart"/>
      <w:r w:rsidR="008D0AF6">
        <w:rPr>
          <w:rStyle w:val="fontstyle01"/>
          <w:rFonts w:asciiTheme="minorHAnsi" w:hAnsiTheme="minorHAnsi"/>
          <w:sz w:val="28"/>
          <w:szCs w:val="28"/>
        </w:rPr>
        <w:t>2J3KL</w:t>
      </w:r>
      <w:r w:rsidR="003E41EF">
        <w:rPr>
          <w:rStyle w:val="fontstyle01"/>
          <w:rFonts w:asciiTheme="minorHAnsi" w:hAnsiTheme="minorHAnsi"/>
          <w:sz w:val="28"/>
          <w:szCs w:val="28"/>
        </w:rPr>
        <w:t xml:space="preserve"> </w:t>
      </w:r>
      <w:r w:rsidR="008D0AF6">
        <w:rPr>
          <w:rStyle w:val="fontstyle01"/>
          <w:rFonts w:asciiTheme="minorHAnsi" w:hAnsiTheme="minorHAnsi"/>
          <w:sz w:val="28"/>
          <w:szCs w:val="28"/>
        </w:rPr>
        <w:t>,</w:t>
      </w:r>
      <w:proofErr w:type="gramEnd"/>
      <w:r w:rsidR="008D0AF6">
        <w:rPr>
          <w:rStyle w:val="fontstyle01"/>
          <w:rFonts w:asciiTheme="minorHAnsi" w:hAnsiTheme="minorHAnsi"/>
          <w:sz w:val="28"/>
          <w:szCs w:val="28"/>
        </w:rPr>
        <w:t xml:space="preserve"> 3Ps and Scotian Shelf. </w:t>
      </w:r>
    </w:p>
    <w:p w:rsidR="00C0316F" w:rsidRDefault="00022671">
      <w:pPr>
        <w:rPr>
          <w:rStyle w:val="fontstyle01"/>
          <w:rFonts w:asciiTheme="minorHAnsi" w:hAnsiTheme="minorHAnsi"/>
          <w:sz w:val="28"/>
          <w:szCs w:val="28"/>
        </w:rPr>
      </w:pPr>
      <w:r>
        <w:rPr>
          <w:rStyle w:val="fontstyle01"/>
          <w:rFonts w:asciiTheme="minorHAnsi" w:hAnsiTheme="minorHAnsi"/>
          <w:sz w:val="28"/>
          <w:szCs w:val="28"/>
        </w:rPr>
        <w:t>This evolution in stock definitions has resulted in surveys which do not provide synoptic coverage</w:t>
      </w:r>
      <w:r w:rsidR="000605CD">
        <w:rPr>
          <w:rStyle w:val="fontstyle01"/>
          <w:rFonts w:asciiTheme="minorHAnsi" w:hAnsiTheme="minorHAnsi"/>
          <w:sz w:val="28"/>
          <w:szCs w:val="28"/>
        </w:rPr>
        <w:t xml:space="preserve">. </w:t>
      </w:r>
      <w:r w:rsidR="00BD7EA8">
        <w:rPr>
          <w:rStyle w:val="fontstyle01"/>
          <w:rFonts w:asciiTheme="minorHAnsi" w:hAnsiTheme="minorHAnsi"/>
          <w:sz w:val="28"/>
          <w:szCs w:val="28"/>
        </w:rPr>
        <w:t xml:space="preserve"> </w:t>
      </w:r>
      <w:r w:rsidR="006D1BAC">
        <w:rPr>
          <w:rStyle w:val="fontstyle01"/>
          <w:rFonts w:asciiTheme="minorHAnsi" w:hAnsiTheme="minorHAnsi"/>
          <w:sz w:val="28"/>
          <w:szCs w:val="28"/>
        </w:rPr>
        <w:t xml:space="preserve">One </w:t>
      </w:r>
      <w:r w:rsidR="00C0316F">
        <w:rPr>
          <w:rStyle w:val="fontstyle01"/>
          <w:rFonts w:asciiTheme="minorHAnsi" w:hAnsiTheme="minorHAnsi"/>
          <w:sz w:val="28"/>
          <w:szCs w:val="28"/>
        </w:rPr>
        <w:t xml:space="preserve">issue arising from the incomplete coverage can </w:t>
      </w:r>
      <w:r w:rsidR="0084245E">
        <w:rPr>
          <w:rStyle w:val="fontstyle01"/>
          <w:rFonts w:asciiTheme="minorHAnsi" w:hAnsiTheme="minorHAnsi"/>
          <w:sz w:val="28"/>
          <w:szCs w:val="28"/>
        </w:rPr>
        <w:t xml:space="preserve">be demonstrated using </w:t>
      </w:r>
      <w:r w:rsidR="000F377B">
        <w:rPr>
          <w:rStyle w:val="fontstyle01"/>
          <w:rFonts w:asciiTheme="minorHAnsi" w:hAnsiTheme="minorHAnsi"/>
          <w:sz w:val="28"/>
          <w:szCs w:val="28"/>
        </w:rPr>
        <w:t>capelin</w:t>
      </w:r>
      <w:r w:rsidR="0084245E">
        <w:rPr>
          <w:rStyle w:val="fontstyle01"/>
          <w:rFonts w:asciiTheme="minorHAnsi" w:hAnsiTheme="minorHAnsi"/>
          <w:sz w:val="28"/>
          <w:szCs w:val="28"/>
        </w:rPr>
        <w:t xml:space="preserve"> catch at age </w:t>
      </w:r>
      <w:r w:rsidR="000F377B">
        <w:rPr>
          <w:rStyle w:val="fontstyle01"/>
          <w:rFonts w:asciiTheme="minorHAnsi" w:hAnsiTheme="minorHAnsi"/>
          <w:sz w:val="28"/>
          <w:szCs w:val="28"/>
        </w:rPr>
        <w:t xml:space="preserve">information </w:t>
      </w:r>
      <w:r w:rsidR="0084245E">
        <w:rPr>
          <w:rStyle w:val="fontstyle01"/>
          <w:rFonts w:asciiTheme="minorHAnsi" w:hAnsiTheme="minorHAnsi"/>
          <w:sz w:val="28"/>
          <w:szCs w:val="28"/>
        </w:rPr>
        <w:t xml:space="preserve">from </w:t>
      </w:r>
      <w:r w:rsidR="00BD7EA8">
        <w:rPr>
          <w:rStyle w:val="fontstyle01"/>
          <w:rFonts w:asciiTheme="minorHAnsi" w:hAnsiTheme="minorHAnsi"/>
          <w:sz w:val="28"/>
          <w:szCs w:val="28"/>
        </w:rPr>
        <w:t xml:space="preserve">a fall </w:t>
      </w:r>
      <w:r w:rsidR="00A046D7">
        <w:rPr>
          <w:rStyle w:val="fontstyle01"/>
          <w:rFonts w:asciiTheme="minorHAnsi" w:hAnsiTheme="minorHAnsi"/>
          <w:sz w:val="28"/>
          <w:szCs w:val="28"/>
        </w:rPr>
        <w:t xml:space="preserve">random stratified </w:t>
      </w:r>
      <w:r w:rsidR="00BD7EA8">
        <w:rPr>
          <w:rStyle w:val="fontstyle01"/>
          <w:rFonts w:asciiTheme="minorHAnsi" w:hAnsiTheme="minorHAnsi"/>
          <w:sz w:val="28"/>
          <w:szCs w:val="28"/>
        </w:rPr>
        <w:t xml:space="preserve">bottom trawl survey which has been conducted in </w:t>
      </w:r>
      <w:proofErr w:type="spellStart"/>
      <w:r w:rsidR="00BD7EA8">
        <w:rPr>
          <w:rStyle w:val="fontstyle01"/>
          <w:rFonts w:asciiTheme="minorHAnsi" w:hAnsiTheme="minorHAnsi"/>
          <w:sz w:val="28"/>
          <w:szCs w:val="28"/>
        </w:rPr>
        <w:t>Div</w:t>
      </w:r>
      <w:proofErr w:type="spellEnd"/>
      <w:r w:rsidR="00BD7EA8">
        <w:rPr>
          <w:rStyle w:val="fontstyle01"/>
          <w:rFonts w:asciiTheme="minorHAnsi" w:hAnsiTheme="minorHAnsi"/>
          <w:sz w:val="28"/>
          <w:szCs w:val="28"/>
        </w:rPr>
        <w:t xml:space="preserve"> 2J3KL using a </w:t>
      </w:r>
      <w:proofErr w:type="spellStart"/>
      <w:r w:rsidR="00BD7EA8">
        <w:rPr>
          <w:rStyle w:val="fontstyle01"/>
          <w:rFonts w:asciiTheme="minorHAnsi" w:hAnsiTheme="minorHAnsi"/>
          <w:sz w:val="28"/>
          <w:szCs w:val="28"/>
        </w:rPr>
        <w:t>Campelen</w:t>
      </w:r>
      <w:proofErr w:type="spellEnd"/>
      <w:r w:rsidR="00BD7EA8">
        <w:rPr>
          <w:rStyle w:val="fontstyle01"/>
          <w:rFonts w:asciiTheme="minorHAnsi" w:hAnsiTheme="minorHAnsi"/>
          <w:sz w:val="28"/>
          <w:szCs w:val="28"/>
        </w:rPr>
        <w:t xml:space="preserve"> 1800 trawl since 1995.</w:t>
      </w:r>
      <w:r w:rsidR="006D1BAC">
        <w:rPr>
          <w:rStyle w:val="fontstyle01"/>
          <w:rFonts w:asciiTheme="minorHAnsi" w:hAnsiTheme="minorHAnsi"/>
          <w:sz w:val="28"/>
          <w:szCs w:val="28"/>
        </w:rPr>
        <w:t xml:space="preserve"> </w:t>
      </w:r>
      <w:r w:rsidR="0084245E">
        <w:rPr>
          <w:rStyle w:val="fontstyle01"/>
          <w:rFonts w:asciiTheme="minorHAnsi" w:hAnsiTheme="minorHAnsi"/>
          <w:sz w:val="28"/>
          <w:szCs w:val="28"/>
        </w:rPr>
        <w:t xml:space="preserve"> </w:t>
      </w:r>
      <w:r w:rsidR="000F377B">
        <w:rPr>
          <w:rStyle w:val="fontstyle01"/>
          <w:rFonts w:asciiTheme="minorHAnsi" w:hAnsiTheme="minorHAnsi"/>
          <w:sz w:val="28"/>
          <w:szCs w:val="28"/>
        </w:rPr>
        <w:t xml:space="preserve">Since </w:t>
      </w:r>
      <w:r w:rsidR="00A046D7">
        <w:rPr>
          <w:rStyle w:val="fontstyle01"/>
          <w:rFonts w:asciiTheme="minorHAnsi" w:hAnsiTheme="minorHAnsi"/>
          <w:sz w:val="28"/>
          <w:szCs w:val="28"/>
        </w:rPr>
        <w:t xml:space="preserve">catchability of </w:t>
      </w:r>
      <w:proofErr w:type="spellStart"/>
      <w:r w:rsidR="00A046D7">
        <w:rPr>
          <w:rStyle w:val="fontstyle01"/>
          <w:rFonts w:asciiTheme="minorHAnsi" w:hAnsiTheme="minorHAnsi"/>
          <w:sz w:val="28"/>
          <w:szCs w:val="28"/>
        </w:rPr>
        <w:t>pelagics</w:t>
      </w:r>
      <w:proofErr w:type="spellEnd"/>
      <w:r w:rsidR="00A046D7">
        <w:rPr>
          <w:rStyle w:val="fontstyle01"/>
          <w:rFonts w:asciiTheme="minorHAnsi" w:hAnsiTheme="minorHAnsi"/>
          <w:sz w:val="28"/>
          <w:szCs w:val="28"/>
        </w:rPr>
        <w:t xml:space="preserve"> fish in bottom trawls </w:t>
      </w:r>
      <w:r w:rsidR="000605CD">
        <w:rPr>
          <w:rStyle w:val="fontstyle01"/>
          <w:rFonts w:asciiTheme="minorHAnsi" w:hAnsiTheme="minorHAnsi"/>
          <w:sz w:val="28"/>
          <w:szCs w:val="28"/>
        </w:rPr>
        <w:t xml:space="preserve">is </w:t>
      </w:r>
      <w:r w:rsidR="00A046D7">
        <w:rPr>
          <w:rStyle w:val="fontstyle01"/>
          <w:rFonts w:asciiTheme="minorHAnsi" w:hAnsiTheme="minorHAnsi"/>
          <w:sz w:val="28"/>
          <w:szCs w:val="28"/>
        </w:rPr>
        <w:t xml:space="preserve">negatively </w:t>
      </w:r>
      <w:r w:rsidR="000605CD">
        <w:rPr>
          <w:rStyle w:val="fontstyle01"/>
          <w:rFonts w:asciiTheme="minorHAnsi" w:hAnsiTheme="minorHAnsi"/>
          <w:sz w:val="28"/>
          <w:szCs w:val="28"/>
        </w:rPr>
        <w:t xml:space="preserve">impacted by </w:t>
      </w:r>
      <w:r w:rsidR="005D450A">
        <w:rPr>
          <w:rStyle w:val="fontstyle01"/>
          <w:rFonts w:asciiTheme="minorHAnsi" w:hAnsiTheme="minorHAnsi"/>
          <w:sz w:val="28"/>
          <w:szCs w:val="28"/>
        </w:rPr>
        <w:t xml:space="preserve">fish density, </w:t>
      </w:r>
      <w:r w:rsidR="00A046D7">
        <w:rPr>
          <w:rStyle w:val="fontstyle01"/>
          <w:rFonts w:asciiTheme="minorHAnsi" w:hAnsiTheme="minorHAnsi"/>
          <w:sz w:val="28"/>
          <w:szCs w:val="28"/>
        </w:rPr>
        <w:t>vertical migration and the presence of demersal predators (McQuinn 2009</w:t>
      </w:r>
      <w:r w:rsidR="007A730F">
        <w:rPr>
          <w:rStyle w:val="fontstyle01"/>
          <w:rFonts w:asciiTheme="minorHAnsi" w:hAnsiTheme="minorHAnsi"/>
          <w:sz w:val="28"/>
          <w:szCs w:val="28"/>
        </w:rPr>
        <w:t>)</w:t>
      </w:r>
      <w:r w:rsidR="000F377B">
        <w:rPr>
          <w:rStyle w:val="fontstyle01"/>
          <w:rFonts w:asciiTheme="minorHAnsi" w:hAnsiTheme="minorHAnsi"/>
          <w:sz w:val="28"/>
          <w:szCs w:val="28"/>
        </w:rPr>
        <w:t xml:space="preserve"> abundance estimates from this survey cannot replace an acoustic survey </w:t>
      </w:r>
      <w:r w:rsidR="00A046D7">
        <w:rPr>
          <w:rStyle w:val="fontstyle01"/>
          <w:rFonts w:asciiTheme="minorHAnsi" w:hAnsiTheme="minorHAnsi"/>
          <w:sz w:val="28"/>
          <w:szCs w:val="28"/>
        </w:rPr>
        <w:t>estimate</w:t>
      </w:r>
      <w:r w:rsidR="005D450A">
        <w:rPr>
          <w:rStyle w:val="fontstyle01"/>
          <w:rFonts w:asciiTheme="minorHAnsi" w:hAnsiTheme="minorHAnsi"/>
          <w:sz w:val="28"/>
          <w:szCs w:val="28"/>
        </w:rPr>
        <w:t xml:space="preserve"> and the data serve only a coarse estimate of even behavioural characteristics such as distribution.</w:t>
      </w:r>
      <w:r w:rsidR="00A046D7">
        <w:rPr>
          <w:rStyle w:val="fontstyle01"/>
          <w:rFonts w:asciiTheme="minorHAnsi" w:hAnsiTheme="minorHAnsi"/>
          <w:sz w:val="28"/>
          <w:szCs w:val="28"/>
        </w:rPr>
        <w:t xml:space="preserve">  However, </w:t>
      </w:r>
      <w:r w:rsidR="00E22D3E">
        <w:rPr>
          <w:rStyle w:val="fontstyle01"/>
          <w:rFonts w:asciiTheme="minorHAnsi" w:hAnsiTheme="minorHAnsi"/>
          <w:sz w:val="28"/>
          <w:szCs w:val="28"/>
        </w:rPr>
        <w:t xml:space="preserve">multiyear </w:t>
      </w:r>
      <w:r w:rsidR="00BD7EA8">
        <w:rPr>
          <w:rStyle w:val="fontstyle01"/>
          <w:rFonts w:asciiTheme="minorHAnsi" w:hAnsiTheme="minorHAnsi"/>
          <w:sz w:val="28"/>
          <w:szCs w:val="28"/>
        </w:rPr>
        <w:t xml:space="preserve">trends in </w:t>
      </w:r>
      <w:r w:rsidR="000F377B">
        <w:rPr>
          <w:rStyle w:val="fontstyle01"/>
          <w:rFonts w:asciiTheme="minorHAnsi" w:hAnsiTheme="minorHAnsi"/>
          <w:sz w:val="28"/>
          <w:szCs w:val="28"/>
        </w:rPr>
        <w:t xml:space="preserve">the bottom trawl survey index have been shown to trend in the same direction of those from the </w:t>
      </w:r>
      <w:r w:rsidR="007A730F">
        <w:rPr>
          <w:rStyle w:val="fontstyle01"/>
          <w:rFonts w:asciiTheme="minorHAnsi" w:hAnsiTheme="minorHAnsi"/>
          <w:sz w:val="28"/>
          <w:szCs w:val="28"/>
        </w:rPr>
        <w:t>spring acoustic survey</w:t>
      </w:r>
      <w:r w:rsidR="00896756">
        <w:rPr>
          <w:rStyle w:val="fontstyle01"/>
          <w:rFonts w:asciiTheme="minorHAnsi" w:hAnsiTheme="minorHAnsi"/>
          <w:sz w:val="28"/>
          <w:szCs w:val="28"/>
        </w:rPr>
        <w:t xml:space="preserve"> (</w:t>
      </w:r>
      <w:r w:rsidR="00896756" w:rsidRPr="00E91D20">
        <w:rPr>
          <w:rStyle w:val="fontstyle01"/>
          <w:rFonts w:asciiTheme="minorHAnsi" w:hAnsiTheme="minorHAnsi"/>
          <w:sz w:val="28"/>
          <w:szCs w:val="28"/>
          <w:highlight w:val="yellow"/>
        </w:rPr>
        <w:t>Fig</w:t>
      </w:r>
      <w:r w:rsidR="00A15C24">
        <w:rPr>
          <w:rStyle w:val="fontstyle01"/>
          <w:rFonts w:asciiTheme="minorHAnsi" w:hAnsiTheme="minorHAnsi"/>
          <w:sz w:val="28"/>
          <w:szCs w:val="28"/>
          <w:highlight w:val="yellow"/>
        </w:rPr>
        <w:t xml:space="preserve"> FM</w:t>
      </w:r>
      <w:r w:rsidR="00B233BE">
        <w:rPr>
          <w:rStyle w:val="fontstyle01"/>
          <w:rFonts w:asciiTheme="minorHAnsi" w:hAnsiTheme="minorHAnsi"/>
          <w:sz w:val="28"/>
          <w:szCs w:val="28"/>
          <w:highlight w:val="yellow"/>
        </w:rPr>
        <w:t>1</w:t>
      </w:r>
      <w:r w:rsidR="00E53962">
        <w:rPr>
          <w:rStyle w:val="fontstyle01"/>
          <w:rFonts w:asciiTheme="minorHAnsi" w:hAnsiTheme="minorHAnsi"/>
          <w:sz w:val="28"/>
          <w:szCs w:val="28"/>
          <w:highlight w:val="yellow"/>
        </w:rPr>
        <w:t>)</w:t>
      </w:r>
      <w:r w:rsidR="007A730F">
        <w:rPr>
          <w:rStyle w:val="fontstyle01"/>
          <w:rFonts w:asciiTheme="minorHAnsi" w:hAnsiTheme="minorHAnsi"/>
          <w:sz w:val="28"/>
          <w:szCs w:val="28"/>
        </w:rPr>
        <w:t xml:space="preserve">  </w:t>
      </w:r>
      <w:r w:rsidR="00BD7EA8">
        <w:rPr>
          <w:rStyle w:val="fontstyle01"/>
          <w:rFonts w:asciiTheme="minorHAnsi" w:hAnsiTheme="minorHAnsi"/>
          <w:sz w:val="28"/>
          <w:szCs w:val="28"/>
        </w:rPr>
        <w:t xml:space="preserve">and </w:t>
      </w:r>
      <w:r w:rsidR="00E91D20">
        <w:rPr>
          <w:rStyle w:val="fontstyle01"/>
          <w:rFonts w:asciiTheme="minorHAnsi" w:hAnsiTheme="minorHAnsi"/>
          <w:sz w:val="28"/>
          <w:szCs w:val="28"/>
        </w:rPr>
        <w:t>c</w:t>
      </w:r>
      <w:r w:rsidR="00BD7EA8">
        <w:rPr>
          <w:rStyle w:val="fontstyle01"/>
          <w:rFonts w:asciiTheme="minorHAnsi" w:hAnsiTheme="minorHAnsi"/>
          <w:sz w:val="28"/>
          <w:szCs w:val="28"/>
        </w:rPr>
        <w:t xml:space="preserve">atches </w:t>
      </w:r>
      <w:r w:rsidR="000F377B">
        <w:rPr>
          <w:rStyle w:val="fontstyle01"/>
          <w:rFonts w:asciiTheme="minorHAnsi" w:hAnsiTheme="minorHAnsi"/>
          <w:sz w:val="28"/>
          <w:szCs w:val="28"/>
        </w:rPr>
        <w:t>from bottom trawl surveys are used elsewhere to describe capelin distribution</w:t>
      </w:r>
      <w:r w:rsidR="002C62A0">
        <w:rPr>
          <w:rStyle w:val="fontstyle01"/>
          <w:rFonts w:asciiTheme="minorHAnsi" w:hAnsiTheme="minorHAnsi"/>
          <w:sz w:val="28"/>
          <w:szCs w:val="28"/>
        </w:rPr>
        <w:t xml:space="preserve"> </w:t>
      </w:r>
      <w:r w:rsidR="00E22D3E">
        <w:rPr>
          <w:rStyle w:val="fontstyle01"/>
          <w:rFonts w:asciiTheme="minorHAnsi" w:hAnsiTheme="minorHAnsi"/>
          <w:sz w:val="28"/>
          <w:szCs w:val="28"/>
        </w:rPr>
        <w:t>(</w:t>
      </w:r>
      <w:proofErr w:type="spellStart"/>
      <w:r w:rsidR="000F377B">
        <w:rPr>
          <w:rStyle w:val="fontstyle01"/>
          <w:rFonts w:asciiTheme="minorHAnsi" w:hAnsiTheme="minorHAnsi"/>
          <w:sz w:val="28"/>
          <w:szCs w:val="28"/>
        </w:rPr>
        <w:t>Grégoire</w:t>
      </w:r>
      <w:proofErr w:type="spellEnd"/>
      <w:r w:rsidR="000F377B">
        <w:rPr>
          <w:rStyle w:val="fontstyle01"/>
          <w:rFonts w:asciiTheme="minorHAnsi" w:hAnsiTheme="minorHAnsi"/>
          <w:sz w:val="28"/>
          <w:szCs w:val="28"/>
        </w:rPr>
        <w:t xml:space="preserve"> et al</w:t>
      </w:r>
      <w:r w:rsidR="00E22D3E">
        <w:rPr>
          <w:rStyle w:val="fontstyle01"/>
          <w:rFonts w:asciiTheme="minorHAnsi" w:hAnsiTheme="minorHAnsi"/>
          <w:sz w:val="28"/>
          <w:szCs w:val="28"/>
        </w:rPr>
        <w:t>, 2013 )</w:t>
      </w:r>
      <w:r w:rsidR="005D450A">
        <w:rPr>
          <w:rStyle w:val="fontstyle01"/>
          <w:rFonts w:asciiTheme="minorHAnsi" w:hAnsiTheme="minorHAnsi"/>
          <w:sz w:val="28"/>
          <w:szCs w:val="28"/>
        </w:rPr>
        <w:t>.  We have</w:t>
      </w:r>
      <w:r w:rsidR="00823EED">
        <w:rPr>
          <w:rStyle w:val="fontstyle01"/>
          <w:rFonts w:asciiTheme="minorHAnsi" w:hAnsiTheme="minorHAnsi"/>
          <w:sz w:val="28"/>
          <w:szCs w:val="28"/>
        </w:rPr>
        <w:t xml:space="preserve"> used bottom trawl catch </w:t>
      </w:r>
      <w:r w:rsidR="00A046D7">
        <w:rPr>
          <w:rStyle w:val="fontstyle01"/>
          <w:rFonts w:asciiTheme="minorHAnsi" w:hAnsiTheme="minorHAnsi"/>
          <w:sz w:val="28"/>
          <w:szCs w:val="28"/>
        </w:rPr>
        <w:t>to examine age dependent distribution.</w:t>
      </w:r>
      <w:r w:rsidR="00E91D20">
        <w:rPr>
          <w:rStyle w:val="fontstyle01"/>
          <w:rFonts w:asciiTheme="minorHAnsi" w:hAnsiTheme="minorHAnsi"/>
          <w:sz w:val="28"/>
          <w:szCs w:val="28"/>
        </w:rPr>
        <w:t xml:space="preserve">  </w:t>
      </w:r>
      <w:r w:rsidR="00A046D7">
        <w:rPr>
          <w:rStyle w:val="fontstyle01"/>
          <w:rFonts w:asciiTheme="minorHAnsi" w:hAnsiTheme="minorHAnsi"/>
          <w:sz w:val="28"/>
          <w:szCs w:val="28"/>
        </w:rPr>
        <w:t>Bottom trawl survey c</w:t>
      </w:r>
      <w:r w:rsidR="002C62A0">
        <w:rPr>
          <w:rStyle w:val="fontstyle01"/>
          <w:rFonts w:asciiTheme="minorHAnsi" w:hAnsiTheme="minorHAnsi"/>
          <w:sz w:val="28"/>
          <w:szCs w:val="28"/>
        </w:rPr>
        <w:t xml:space="preserve">atch at age was calculated by applying age-length keys generated for each NAFO division to the extrapolated </w:t>
      </w:r>
      <w:r w:rsidR="002C62A0">
        <w:rPr>
          <w:rStyle w:val="fontstyle01"/>
          <w:rFonts w:asciiTheme="minorHAnsi" w:hAnsiTheme="minorHAnsi"/>
          <w:sz w:val="28"/>
          <w:szCs w:val="28"/>
        </w:rPr>
        <w:lastRenderedPageBreak/>
        <w:t xml:space="preserve">length frequency of capelin </w:t>
      </w:r>
      <w:r w:rsidR="0017638C">
        <w:rPr>
          <w:rStyle w:val="fontstyle01"/>
          <w:rFonts w:asciiTheme="minorHAnsi" w:hAnsiTheme="minorHAnsi"/>
          <w:sz w:val="28"/>
          <w:szCs w:val="28"/>
        </w:rPr>
        <w:t xml:space="preserve">within </w:t>
      </w:r>
      <w:r w:rsidR="002C62A0">
        <w:rPr>
          <w:rStyle w:val="fontstyle01"/>
          <w:rFonts w:asciiTheme="minorHAnsi" w:hAnsiTheme="minorHAnsi"/>
          <w:sz w:val="28"/>
          <w:szCs w:val="28"/>
        </w:rPr>
        <w:t xml:space="preserve">each division.  </w:t>
      </w:r>
      <w:r w:rsidR="00823EED">
        <w:rPr>
          <w:rStyle w:val="fontstyle01"/>
          <w:rFonts w:asciiTheme="minorHAnsi" w:hAnsiTheme="minorHAnsi"/>
          <w:sz w:val="28"/>
          <w:szCs w:val="28"/>
        </w:rPr>
        <w:t>Results</w:t>
      </w:r>
      <w:r w:rsidR="002C62A0">
        <w:rPr>
          <w:rStyle w:val="fontstyle01"/>
          <w:rFonts w:asciiTheme="minorHAnsi" w:hAnsiTheme="minorHAnsi"/>
          <w:sz w:val="28"/>
          <w:szCs w:val="28"/>
        </w:rPr>
        <w:t xml:space="preserve"> in</w:t>
      </w:r>
      <w:r w:rsidR="00E91D20">
        <w:rPr>
          <w:rStyle w:val="fontstyle01"/>
          <w:rFonts w:asciiTheme="minorHAnsi" w:hAnsiTheme="minorHAnsi"/>
          <w:sz w:val="28"/>
          <w:szCs w:val="28"/>
        </w:rPr>
        <w:t>dicate</w:t>
      </w:r>
      <w:r w:rsidR="002C62A0">
        <w:rPr>
          <w:rStyle w:val="fontstyle01"/>
          <w:rFonts w:asciiTheme="minorHAnsi" w:hAnsiTheme="minorHAnsi"/>
          <w:sz w:val="28"/>
          <w:szCs w:val="28"/>
        </w:rPr>
        <w:t>d</w:t>
      </w:r>
      <w:r w:rsidR="00E91D20">
        <w:rPr>
          <w:rStyle w:val="fontstyle01"/>
          <w:rFonts w:asciiTheme="minorHAnsi" w:hAnsiTheme="minorHAnsi"/>
          <w:sz w:val="28"/>
          <w:szCs w:val="28"/>
        </w:rPr>
        <w:t xml:space="preserve"> </w:t>
      </w:r>
      <w:r w:rsidR="00551749">
        <w:rPr>
          <w:rStyle w:val="fontstyle01"/>
          <w:rFonts w:asciiTheme="minorHAnsi" w:hAnsiTheme="minorHAnsi"/>
          <w:sz w:val="28"/>
          <w:szCs w:val="28"/>
        </w:rPr>
        <w:t xml:space="preserve">a </w:t>
      </w:r>
      <w:r w:rsidR="00896756">
        <w:rPr>
          <w:rStyle w:val="fontstyle01"/>
          <w:rFonts w:asciiTheme="minorHAnsi" w:hAnsiTheme="minorHAnsi"/>
          <w:sz w:val="28"/>
          <w:szCs w:val="28"/>
        </w:rPr>
        <w:t>lat</w:t>
      </w:r>
      <w:r w:rsidR="0084245E">
        <w:rPr>
          <w:rStyle w:val="fontstyle01"/>
          <w:rFonts w:asciiTheme="minorHAnsi" w:hAnsiTheme="minorHAnsi"/>
          <w:sz w:val="28"/>
          <w:szCs w:val="28"/>
        </w:rPr>
        <w:t xml:space="preserve">itudinal cline in age composition </w:t>
      </w:r>
      <w:r w:rsidR="00551749">
        <w:rPr>
          <w:rStyle w:val="fontstyle01"/>
          <w:rFonts w:asciiTheme="minorHAnsi" w:hAnsiTheme="minorHAnsi"/>
          <w:sz w:val="28"/>
          <w:szCs w:val="28"/>
        </w:rPr>
        <w:t xml:space="preserve">with </w:t>
      </w:r>
      <w:r w:rsidR="00E91D20">
        <w:rPr>
          <w:rStyle w:val="fontstyle01"/>
          <w:rFonts w:asciiTheme="minorHAnsi" w:hAnsiTheme="minorHAnsi"/>
          <w:sz w:val="28"/>
          <w:szCs w:val="28"/>
        </w:rPr>
        <w:t>the youngest capelin in the south and the older ages more prevalent in the northern divisions.</w:t>
      </w:r>
      <w:r w:rsidR="00896756">
        <w:rPr>
          <w:rStyle w:val="fontstyle01"/>
          <w:rFonts w:asciiTheme="minorHAnsi" w:hAnsiTheme="minorHAnsi"/>
          <w:sz w:val="28"/>
          <w:szCs w:val="28"/>
        </w:rPr>
        <w:t xml:space="preserve">  Th</w:t>
      </w:r>
      <w:r w:rsidR="00E22D3E">
        <w:rPr>
          <w:rStyle w:val="fontstyle01"/>
          <w:rFonts w:asciiTheme="minorHAnsi" w:hAnsiTheme="minorHAnsi"/>
          <w:sz w:val="28"/>
          <w:szCs w:val="28"/>
        </w:rPr>
        <w:t>e</w:t>
      </w:r>
      <w:r w:rsidR="00E91D20">
        <w:rPr>
          <w:rStyle w:val="fontstyle01"/>
          <w:rFonts w:asciiTheme="minorHAnsi" w:hAnsiTheme="minorHAnsi"/>
          <w:sz w:val="28"/>
          <w:szCs w:val="28"/>
        </w:rPr>
        <w:t>s</w:t>
      </w:r>
      <w:r w:rsidR="00E22D3E">
        <w:rPr>
          <w:rStyle w:val="fontstyle01"/>
          <w:rFonts w:asciiTheme="minorHAnsi" w:hAnsiTheme="minorHAnsi"/>
          <w:sz w:val="28"/>
          <w:szCs w:val="28"/>
        </w:rPr>
        <w:t>e</w:t>
      </w:r>
      <w:r w:rsidR="00E91D20">
        <w:rPr>
          <w:rStyle w:val="fontstyle01"/>
          <w:rFonts w:asciiTheme="minorHAnsi" w:hAnsiTheme="minorHAnsi"/>
          <w:sz w:val="28"/>
          <w:szCs w:val="28"/>
        </w:rPr>
        <w:t xml:space="preserve"> </w:t>
      </w:r>
      <w:r w:rsidR="006D1BAC">
        <w:rPr>
          <w:rStyle w:val="fontstyle01"/>
          <w:rFonts w:asciiTheme="minorHAnsi" w:hAnsiTheme="minorHAnsi"/>
          <w:sz w:val="28"/>
          <w:szCs w:val="28"/>
        </w:rPr>
        <w:t xml:space="preserve">age dependent </w:t>
      </w:r>
      <w:r w:rsidR="00896756">
        <w:rPr>
          <w:rStyle w:val="fontstyle01"/>
          <w:rFonts w:asciiTheme="minorHAnsi" w:hAnsiTheme="minorHAnsi"/>
          <w:sz w:val="28"/>
          <w:szCs w:val="28"/>
        </w:rPr>
        <w:t xml:space="preserve">distributions </w:t>
      </w:r>
      <w:r w:rsidR="00551749">
        <w:rPr>
          <w:rStyle w:val="fontstyle01"/>
          <w:rFonts w:asciiTheme="minorHAnsi" w:hAnsiTheme="minorHAnsi"/>
          <w:sz w:val="28"/>
          <w:szCs w:val="28"/>
        </w:rPr>
        <w:t>are</w:t>
      </w:r>
      <w:r w:rsidR="00896756">
        <w:rPr>
          <w:rStyle w:val="fontstyle01"/>
          <w:rFonts w:asciiTheme="minorHAnsi" w:hAnsiTheme="minorHAnsi"/>
          <w:sz w:val="28"/>
          <w:szCs w:val="28"/>
        </w:rPr>
        <w:t xml:space="preserve"> consistent </w:t>
      </w:r>
      <w:r w:rsidR="002C62A0">
        <w:rPr>
          <w:rStyle w:val="fontstyle01"/>
          <w:rFonts w:asciiTheme="minorHAnsi" w:hAnsiTheme="minorHAnsi"/>
          <w:sz w:val="28"/>
          <w:szCs w:val="28"/>
        </w:rPr>
        <w:t xml:space="preserve">between </w:t>
      </w:r>
      <w:r w:rsidR="00896756">
        <w:rPr>
          <w:rStyle w:val="fontstyle01"/>
          <w:rFonts w:asciiTheme="minorHAnsi" w:hAnsiTheme="minorHAnsi"/>
          <w:sz w:val="28"/>
          <w:szCs w:val="28"/>
        </w:rPr>
        <w:t>periods of low (2002-2004) and moderate (2013-2015) acoustic survey abundance</w:t>
      </w:r>
      <w:r w:rsidR="006D1BAC">
        <w:rPr>
          <w:rStyle w:val="fontstyle01"/>
          <w:rFonts w:asciiTheme="minorHAnsi" w:hAnsiTheme="minorHAnsi"/>
          <w:sz w:val="28"/>
          <w:szCs w:val="28"/>
        </w:rPr>
        <w:t>,</w:t>
      </w:r>
      <w:r w:rsidR="00896756">
        <w:rPr>
          <w:rStyle w:val="fontstyle01"/>
          <w:rFonts w:asciiTheme="minorHAnsi" w:hAnsiTheme="minorHAnsi"/>
          <w:sz w:val="28"/>
          <w:szCs w:val="28"/>
        </w:rPr>
        <w:t xml:space="preserve"> although a larger proportion of age 1 fish </w:t>
      </w:r>
      <w:r w:rsidR="00551749">
        <w:rPr>
          <w:rStyle w:val="fontstyle01"/>
          <w:rFonts w:asciiTheme="minorHAnsi" w:hAnsiTheme="minorHAnsi"/>
          <w:sz w:val="28"/>
          <w:szCs w:val="28"/>
        </w:rPr>
        <w:t xml:space="preserve">are </w:t>
      </w:r>
      <w:r w:rsidR="00896756">
        <w:rPr>
          <w:rStyle w:val="fontstyle01"/>
          <w:rFonts w:asciiTheme="minorHAnsi" w:hAnsiTheme="minorHAnsi"/>
          <w:sz w:val="28"/>
          <w:szCs w:val="28"/>
        </w:rPr>
        <w:t>present in 3L during the low abundance</w:t>
      </w:r>
      <w:r w:rsidR="00896756" w:rsidRPr="00896756">
        <w:rPr>
          <w:rStyle w:val="fontstyle01"/>
          <w:rFonts w:asciiTheme="minorHAnsi" w:hAnsiTheme="minorHAnsi"/>
          <w:sz w:val="28"/>
          <w:szCs w:val="28"/>
        </w:rPr>
        <w:t xml:space="preserve"> </w:t>
      </w:r>
      <w:r w:rsidR="00896756">
        <w:rPr>
          <w:rStyle w:val="fontstyle01"/>
          <w:rFonts w:asciiTheme="minorHAnsi" w:hAnsiTheme="minorHAnsi"/>
          <w:sz w:val="28"/>
          <w:szCs w:val="28"/>
        </w:rPr>
        <w:t>period</w:t>
      </w:r>
      <w:r w:rsidR="00E91D20">
        <w:rPr>
          <w:rStyle w:val="fontstyle01"/>
          <w:rFonts w:asciiTheme="minorHAnsi" w:hAnsiTheme="minorHAnsi"/>
          <w:sz w:val="28"/>
          <w:szCs w:val="28"/>
        </w:rPr>
        <w:t xml:space="preserve"> (</w:t>
      </w:r>
      <w:r w:rsidR="00E91D20" w:rsidRPr="00E8362F">
        <w:rPr>
          <w:rStyle w:val="fontstyle01"/>
          <w:rFonts w:asciiTheme="minorHAnsi" w:hAnsiTheme="minorHAnsi"/>
          <w:sz w:val="28"/>
          <w:szCs w:val="28"/>
          <w:highlight w:val="yellow"/>
        </w:rPr>
        <w:t xml:space="preserve">Fig </w:t>
      </w:r>
      <w:r w:rsidR="00B233BE">
        <w:rPr>
          <w:rStyle w:val="fontstyle01"/>
          <w:rFonts w:asciiTheme="minorHAnsi" w:hAnsiTheme="minorHAnsi"/>
          <w:sz w:val="28"/>
          <w:szCs w:val="28"/>
          <w:highlight w:val="yellow"/>
        </w:rPr>
        <w:t>FM</w:t>
      </w:r>
      <w:r w:rsidR="00B233BE">
        <w:rPr>
          <w:rStyle w:val="fontstyle01"/>
          <w:rFonts w:asciiTheme="minorHAnsi" w:hAnsiTheme="minorHAnsi"/>
          <w:sz w:val="28"/>
          <w:szCs w:val="28"/>
        </w:rPr>
        <w:t>2</w:t>
      </w:r>
      <w:r w:rsidR="00E91D20">
        <w:rPr>
          <w:rStyle w:val="fontstyle01"/>
          <w:rFonts w:asciiTheme="minorHAnsi" w:hAnsiTheme="minorHAnsi"/>
          <w:sz w:val="28"/>
          <w:szCs w:val="28"/>
        </w:rPr>
        <w:t>)</w:t>
      </w:r>
      <w:r w:rsidR="00896756">
        <w:rPr>
          <w:rStyle w:val="fontstyle01"/>
          <w:rFonts w:asciiTheme="minorHAnsi" w:hAnsiTheme="minorHAnsi"/>
          <w:sz w:val="28"/>
          <w:szCs w:val="28"/>
        </w:rPr>
        <w:t xml:space="preserve">. </w:t>
      </w:r>
      <w:r w:rsidR="002C62A0">
        <w:rPr>
          <w:rStyle w:val="fontstyle01"/>
          <w:rFonts w:asciiTheme="minorHAnsi" w:hAnsiTheme="minorHAnsi"/>
          <w:sz w:val="28"/>
          <w:szCs w:val="28"/>
        </w:rPr>
        <w:t>Unfortunately prior to 1991, when capelin were most abundan</w:t>
      </w:r>
      <w:r w:rsidR="00A046D7">
        <w:rPr>
          <w:rStyle w:val="fontstyle01"/>
          <w:rFonts w:asciiTheme="minorHAnsi" w:hAnsiTheme="minorHAnsi"/>
          <w:sz w:val="28"/>
          <w:szCs w:val="28"/>
        </w:rPr>
        <w:t>t</w:t>
      </w:r>
      <w:r w:rsidR="002C62A0">
        <w:rPr>
          <w:rStyle w:val="fontstyle01"/>
          <w:rFonts w:asciiTheme="minorHAnsi" w:hAnsiTheme="minorHAnsi"/>
          <w:sz w:val="28"/>
          <w:szCs w:val="28"/>
        </w:rPr>
        <w:t xml:space="preserve">, </w:t>
      </w:r>
      <w:r w:rsidR="00A046D7">
        <w:rPr>
          <w:rStyle w:val="fontstyle01"/>
          <w:rFonts w:asciiTheme="minorHAnsi" w:hAnsiTheme="minorHAnsi"/>
          <w:sz w:val="28"/>
          <w:szCs w:val="28"/>
        </w:rPr>
        <w:t xml:space="preserve">the fall bottom trawl survey employed </w:t>
      </w:r>
      <w:r w:rsidR="002C62A0">
        <w:rPr>
          <w:rStyle w:val="fontstyle01"/>
          <w:rFonts w:asciiTheme="minorHAnsi" w:hAnsiTheme="minorHAnsi"/>
          <w:sz w:val="28"/>
          <w:szCs w:val="28"/>
        </w:rPr>
        <w:t xml:space="preserve">an Engels trawl </w:t>
      </w:r>
      <w:r w:rsidR="00A046D7">
        <w:rPr>
          <w:rStyle w:val="fontstyle01"/>
          <w:rFonts w:asciiTheme="minorHAnsi" w:hAnsiTheme="minorHAnsi"/>
          <w:sz w:val="28"/>
          <w:szCs w:val="28"/>
        </w:rPr>
        <w:t xml:space="preserve">which retained few capelin so a similar analysis could not be conducted.  </w:t>
      </w:r>
      <w:r w:rsidR="002C62A0">
        <w:rPr>
          <w:rStyle w:val="fontstyle01"/>
          <w:rFonts w:asciiTheme="minorHAnsi" w:hAnsiTheme="minorHAnsi"/>
          <w:sz w:val="28"/>
          <w:szCs w:val="28"/>
        </w:rPr>
        <w:t xml:space="preserve">However, the age </w:t>
      </w:r>
      <w:proofErr w:type="gramStart"/>
      <w:r w:rsidR="002C62A0">
        <w:rPr>
          <w:rStyle w:val="fontstyle01"/>
          <w:rFonts w:asciiTheme="minorHAnsi" w:hAnsiTheme="minorHAnsi"/>
          <w:sz w:val="28"/>
          <w:szCs w:val="28"/>
        </w:rPr>
        <w:t xml:space="preserve">distribution from the </w:t>
      </w:r>
      <w:r w:rsidR="004728E2">
        <w:rPr>
          <w:rStyle w:val="fontstyle01"/>
          <w:rFonts w:asciiTheme="minorHAnsi" w:hAnsiTheme="minorHAnsi"/>
          <w:sz w:val="28"/>
          <w:szCs w:val="28"/>
        </w:rPr>
        <w:t xml:space="preserve">fall </w:t>
      </w:r>
      <w:r w:rsidR="002C62A0">
        <w:rPr>
          <w:rStyle w:val="fontstyle01"/>
          <w:rFonts w:asciiTheme="minorHAnsi" w:hAnsiTheme="minorHAnsi"/>
          <w:sz w:val="28"/>
          <w:szCs w:val="28"/>
        </w:rPr>
        <w:t xml:space="preserve">2J3K acoustic survey </w:t>
      </w:r>
      <w:r w:rsidR="00C0316F">
        <w:rPr>
          <w:rStyle w:val="fontstyle01"/>
          <w:rFonts w:asciiTheme="minorHAnsi" w:hAnsiTheme="minorHAnsi"/>
          <w:sz w:val="28"/>
          <w:szCs w:val="28"/>
        </w:rPr>
        <w:t>are</w:t>
      </w:r>
      <w:proofErr w:type="gramEnd"/>
      <w:r w:rsidR="00C0316F">
        <w:rPr>
          <w:rStyle w:val="fontstyle01"/>
          <w:rFonts w:asciiTheme="minorHAnsi" w:hAnsiTheme="minorHAnsi"/>
          <w:sz w:val="28"/>
          <w:szCs w:val="28"/>
        </w:rPr>
        <w:t xml:space="preserve"> available</w:t>
      </w:r>
      <w:r w:rsidR="004728E2">
        <w:rPr>
          <w:rStyle w:val="fontstyle01"/>
          <w:rFonts w:asciiTheme="minorHAnsi" w:hAnsiTheme="minorHAnsi"/>
          <w:sz w:val="28"/>
          <w:szCs w:val="28"/>
        </w:rPr>
        <w:t xml:space="preserve"> for this period.  W</w:t>
      </w:r>
      <w:r w:rsidR="00C0316F">
        <w:rPr>
          <w:rStyle w:val="fontstyle01"/>
          <w:rFonts w:asciiTheme="minorHAnsi" w:hAnsiTheme="minorHAnsi"/>
          <w:sz w:val="28"/>
          <w:szCs w:val="28"/>
        </w:rPr>
        <w:t xml:space="preserve">hile </w:t>
      </w:r>
      <w:r w:rsidR="004728E2">
        <w:rPr>
          <w:rStyle w:val="fontstyle01"/>
          <w:rFonts w:asciiTheme="minorHAnsi" w:hAnsiTheme="minorHAnsi"/>
          <w:sz w:val="28"/>
          <w:szCs w:val="28"/>
        </w:rPr>
        <w:t xml:space="preserve">the acoustic survey is limited as it was only extended to include </w:t>
      </w:r>
      <w:r w:rsidR="00C0316F">
        <w:rPr>
          <w:rStyle w:val="fontstyle01"/>
          <w:rFonts w:asciiTheme="minorHAnsi" w:hAnsiTheme="minorHAnsi"/>
          <w:sz w:val="28"/>
          <w:szCs w:val="28"/>
        </w:rPr>
        <w:t xml:space="preserve">3L </w:t>
      </w:r>
      <w:r w:rsidR="004728E2">
        <w:rPr>
          <w:rStyle w:val="fontstyle01"/>
          <w:rFonts w:asciiTheme="minorHAnsi" w:hAnsiTheme="minorHAnsi"/>
          <w:sz w:val="28"/>
          <w:szCs w:val="28"/>
        </w:rPr>
        <w:t>following the collapse</w:t>
      </w:r>
      <w:proofErr w:type="gramStart"/>
      <w:r w:rsidR="004728E2">
        <w:rPr>
          <w:rStyle w:val="fontstyle01"/>
          <w:rFonts w:asciiTheme="minorHAnsi" w:hAnsiTheme="minorHAnsi"/>
          <w:sz w:val="28"/>
          <w:szCs w:val="28"/>
        </w:rPr>
        <w:t xml:space="preserve">,  </w:t>
      </w:r>
      <w:r w:rsidR="00C0316F">
        <w:rPr>
          <w:rStyle w:val="fontstyle01"/>
          <w:rFonts w:asciiTheme="minorHAnsi" w:hAnsiTheme="minorHAnsi"/>
          <w:sz w:val="28"/>
          <w:szCs w:val="28"/>
        </w:rPr>
        <w:t>it</w:t>
      </w:r>
      <w:proofErr w:type="gramEnd"/>
      <w:r w:rsidR="00C0316F">
        <w:rPr>
          <w:rStyle w:val="fontstyle01"/>
          <w:rFonts w:asciiTheme="minorHAnsi" w:hAnsiTheme="minorHAnsi"/>
          <w:sz w:val="28"/>
          <w:szCs w:val="28"/>
        </w:rPr>
        <w:t xml:space="preserve"> </w:t>
      </w:r>
      <w:r w:rsidR="004728E2">
        <w:rPr>
          <w:rStyle w:val="fontstyle01"/>
          <w:rFonts w:asciiTheme="minorHAnsi" w:hAnsiTheme="minorHAnsi"/>
          <w:sz w:val="28"/>
          <w:szCs w:val="28"/>
        </w:rPr>
        <w:t xml:space="preserve">still </w:t>
      </w:r>
      <w:r w:rsidR="00C0316F">
        <w:rPr>
          <w:rStyle w:val="fontstyle01"/>
          <w:rFonts w:asciiTheme="minorHAnsi" w:hAnsiTheme="minorHAnsi"/>
          <w:sz w:val="28"/>
          <w:szCs w:val="28"/>
        </w:rPr>
        <w:t>provides a similar picture of latitudinal cline in age during both</w:t>
      </w:r>
      <w:r w:rsidR="004728E2">
        <w:rPr>
          <w:rStyle w:val="fontstyle01"/>
          <w:rFonts w:asciiTheme="minorHAnsi" w:hAnsiTheme="minorHAnsi"/>
          <w:sz w:val="28"/>
          <w:szCs w:val="28"/>
        </w:rPr>
        <w:t xml:space="preserve"> high and low abundance periods within the surveyed areas.</w:t>
      </w:r>
    </w:p>
    <w:p w:rsidR="003E41EF" w:rsidRDefault="006D1BAC">
      <w:pPr>
        <w:rPr>
          <w:rStyle w:val="fontstyle01"/>
          <w:rFonts w:asciiTheme="minorHAnsi" w:hAnsiTheme="minorHAnsi"/>
          <w:sz w:val="28"/>
          <w:szCs w:val="28"/>
        </w:rPr>
      </w:pPr>
      <w:r>
        <w:rPr>
          <w:rStyle w:val="fontstyle01"/>
          <w:rFonts w:asciiTheme="minorHAnsi" w:hAnsiTheme="minorHAnsi"/>
          <w:sz w:val="28"/>
          <w:szCs w:val="28"/>
        </w:rPr>
        <w:t xml:space="preserve">This age dependent distribution presents issues for </w:t>
      </w:r>
      <w:r w:rsidR="004728E2">
        <w:rPr>
          <w:rStyle w:val="fontstyle01"/>
          <w:rFonts w:asciiTheme="minorHAnsi" w:hAnsiTheme="minorHAnsi"/>
          <w:sz w:val="28"/>
          <w:szCs w:val="28"/>
        </w:rPr>
        <w:t xml:space="preserve">the use of </w:t>
      </w:r>
      <w:r>
        <w:rPr>
          <w:rStyle w:val="fontstyle01"/>
          <w:rFonts w:asciiTheme="minorHAnsi" w:hAnsiTheme="minorHAnsi"/>
          <w:sz w:val="28"/>
          <w:szCs w:val="28"/>
        </w:rPr>
        <w:t>both</w:t>
      </w:r>
      <w:r w:rsidR="00A41CEA">
        <w:rPr>
          <w:rStyle w:val="fontstyle01"/>
          <w:rFonts w:asciiTheme="minorHAnsi" w:hAnsiTheme="minorHAnsi"/>
          <w:sz w:val="28"/>
          <w:szCs w:val="28"/>
        </w:rPr>
        <w:t xml:space="preserve"> spring and fall</w:t>
      </w:r>
      <w:r>
        <w:rPr>
          <w:rStyle w:val="fontstyle01"/>
          <w:rFonts w:asciiTheme="minorHAnsi" w:hAnsiTheme="minorHAnsi"/>
          <w:sz w:val="28"/>
          <w:szCs w:val="28"/>
        </w:rPr>
        <w:t xml:space="preserve"> acoustic survey</w:t>
      </w:r>
      <w:r w:rsidR="004728E2">
        <w:rPr>
          <w:rStyle w:val="fontstyle01"/>
          <w:rFonts w:asciiTheme="minorHAnsi" w:hAnsiTheme="minorHAnsi"/>
          <w:sz w:val="28"/>
          <w:szCs w:val="28"/>
        </w:rPr>
        <w:t xml:space="preserve"> results as abundance indices. </w:t>
      </w:r>
      <w:r w:rsidR="00056E8B">
        <w:rPr>
          <w:rStyle w:val="fontstyle01"/>
          <w:rFonts w:asciiTheme="minorHAnsi" w:hAnsiTheme="minorHAnsi"/>
          <w:sz w:val="28"/>
          <w:szCs w:val="28"/>
        </w:rPr>
        <w:t xml:space="preserve">During spring </w:t>
      </w:r>
      <w:r>
        <w:rPr>
          <w:rStyle w:val="fontstyle01"/>
          <w:rFonts w:asciiTheme="minorHAnsi" w:hAnsiTheme="minorHAnsi"/>
          <w:sz w:val="28"/>
          <w:szCs w:val="28"/>
        </w:rPr>
        <w:t xml:space="preserve">acoustic </w:t>
      </w:r>
      <w:r w:rsidR="00056E8B">
        <w:rPr>
          <w:rStyle w:val="fontstyle01"/>
          <w:rFonts w:asciiTheme="minorHAnsi" w:hAnsiTheme="minorHAnsi"/>
          <w:sz w:val="28"/>
          <w:szCs w:val="28"/>
        </w:rPr>
        <w:t>surveys age 1 cape</w:t>
      </w:r>
      <w:r w:rsidR="00E91D20">
        <w:rPr>
          <w:rStyle w:val="fontstyle01"/>
          <w:rFonts w:asciiTheme="minorHAnsi" w:hAnsiTheme="minorHAnsi"/>
          <w:sz w:val="28"/>
          <w:szCs w:val="28"/>
        </w:rPr>
        <w:t>lin (hatched the previous summer</w:t>
      </w:r>
      <w:r w:rsidR="00056E8B">
        <w:rPr>
          <w:rStyle w:val="fontstyle01"/>
          <w:rFonts w:asciiTheme="minorHAnsi" w:hAnsiTheme="minorHAnsi"/>
          <w:sz w:val="28"/>
          <w:szCs w:val="28"/>
        </w:rPr>
        <w:t>)</w:t>
      </w:r>
      <w:proofErr w:type="gramStart"/>
      <w:r w:rsidR="00056E8B">
        <w:rPr>
          <w:rStyle w:val="fontstyle01"/>
          <w:rFonts w:asciiTheme="minorHAnsi" w:hAnsiTheme="minorHAnsi"/>
          <w:sz w:val="28"/>
          <w:szCs w:val="28"/>
        </w:rPr>
        <w:t>,  present</w:t>
      </w:r>
      <w:proofErr w:type="gramEnd"/>
      <w:r w:rsidR="00056E8B">
        <w:rPr>
          <w:rStyle w:val="fontstyle01"/>
          <w:rFonts w:asciiTheme="minorHAnsi" w:hAnsiTheme="minorHAnsi"/>
          <w:sz w:val="28"/>
          <w:szCs w:val="28"/>
        </w:rPr>
        <w:t xml:space="preserve"> such a weak acoustic signal that they are only detected in the survey when present in large numbers</w:t>
      </w:r>
      <w:r w:rsidR="004728E2">
        <w:rPr>
          <w:rStyle w:val="fontstyle01"/>
          <w:rFonts w:asciiTheme="minorHAnsi" w:hAnsiTheme="minorHAnsi"/>
          <w:sz w:val="28"/>
          <w:szCs w:val="28"/>
        </w:rPr>
        <w:t xml:space="preserve"> and high densities.</w:t>
      </w:r>
      <w:r w:rsidR="00FD0BEA">
        <w:rPr>
          <w:rStyle w:val="fontstyle01"/>
          <w:rFonts w:asciiTheme="minorHAnsi" w:hAnsiTheme="minorHAnsi"/>
          <w:sz w:val="28"/>
          <w:szCs w:val="28"/>
        </w:rPr>
        <w:t xml:space="preserve"> </w:t>
      </w:r>
      <w:r w:rsidR="004728E2">
        <w:rPr>
          <w:rStyle w:val="fontstyle01"/>
          <w:rFonts w:asciiTheme="minorHAnsi" w:hAnsiTheme="minorHAnsi"/>
          <w:sz w:val="28"/>
          <w:szCs w:val="28"/>
        </w:rPr>
        <w:t>T</w:t>
      </w:r>
      <w:r w:rsidR="00FD0BEA">
        <w:rPr>
          <w:rStyle w:val="fontstyle01"/>
          <w:rFonts w:asciiTheme="minorHAnsi" w:hAnsiTheme="minorHAnsi"/>
          <w:sz w:val="28"/>
          <w:szCs w:val="28"/>
        </w:rPr>
        <w:t xml:space="preserve">his age group is also </w:t>
      </w:r>
      <w:r w:rsidR="00022671">
        <w:rPr>
          <w:rStyle w:val="fontstyle01"/>
          <w:rFonts w:asciiTheme="minorHAnsi" w:hAnsiTheme="minorHAnsi"/>
          <w:sz w:val="28"/>
          <w:szCs w:val="28"/>
        </w:rPr>
        <w:t xml:space="preserve">poorly retained by the </w:t>
      </w:r>
      <w:r w:rsidR="00E91D20">
        <w:rPr>
          <w:rStyle w:val="fontstyle01"/>
          <w:rFonts w:asciiTheme="minorHAnsi" w:hAnsiTheme="minorHAnsi"/>
          <w:sz w:val="28"/>
          <w:szCs w:val="28"/>
        </w:rPr>
        <w:t xml:space="preserve">sampling </w:t>
      </w:r>
      <w:r w:rsidR="00022671">
        <w:rPr>
          <w:rStyle w:val="fontstyle01"/>
          <w:rFonts w:asciiTheme="minorHAnsi" w:hAnsiTheme="minorHAnsi"/>
          <w:sz w:val="28"/>
          <w:szCs w:val="28"/>
        </w:rPr>
        <w:t>gear</w:t>
      </w:r>
      <w:r w:rsidR="00E91D20">
        <w:rPr>
          <w:rStyle w:val="fontstyle01"/>
          <w:rFonts w:asciiTheme="minorHAnsi" w:hAnsiTheme="minorHAnsi"/>
          <w:sz w:val="28"/>
          <w:szCs w:val="28"/>
        </w:rPr>
        <w:t xml:space="preserve"> employed (Diamond IX and </w:t>
      </w:r>
      <w:proofErr w:type="spellStart"/>
      <w:r w:rsidR="00E91D20">
        <w:rPr>
          <w:rStyle w:val="fontstyle01"/>
          <w:rFonts w:asciiTheme="minorHAnsi" w:hAnsiTheme="minorHAnsi"/>
          <w:sz w:val="28"/>
          <w:szCs w:val="28"/>
        </w:rPr>
        <w:t>Campelen</w:t>
      </w:r>
      <w:proofErr w:type="spellEnd"/>
      <w:r w:rsidR="00E91D20">
        <w:rPr>
          <w:rStyle w:val="fontstyle01"/>
          <w:rFonts w:asciiTheme="minorHAnsi" w:hAnsiTheme="minorHAnsi"/>
          <w:sz w:val="28"/>
          <w:szCs w:val="28"/>
        </w:rPr>
        <w:t xml:space="preserve"> trawls)</w:t>
      </w:r>
      <w:r w:rsidR="004728E2">
        <w:rPr>
          <w:rStyle w:val="fontstyle01"/>
          <w:rFonts w:asciiTheme="minorHAnsi" w:hAnsiTheme="minorHAnsi"/>
          <w:sz w:val="28"/>
          <w:szCs w:val="28"/>
        </w:rPr>
        <w:t xml:space="preserve"> resulting in an underestimation of its contribution to the acoustic signal.</w:t>
      </w:r>
      <w:r w:rsidR="00056E8B">
        <w:rPr>
          <w:rStyle w:val="fontstyle01"/>
          <w:rFonts w:asciiTheme="minorHAnsi" w:hAnsiTheme="minorHAnsi"/>
          <w:sz w:val="28"/>
          <w:szCs w:val="28"/>
        </w:rPr>
        <w:t xml:space="preserve">  Older capelin (ages 3 and older) which have overwintered </w:t>
      </w:r>
      <w:r w:rsidR="00022671">
        <w:rPr>
          <w:rStyle w:val="fontstyle01"/>
          <w:rFonts w:asciiTheme="minorHAnsi" w:hAnsiTheme="minorHAnsi"/>
          <w:sz w:val="28"/>
          <w:szCs w:val="28"/>
        </w:rPr>
        <w:t xml:space="preserve">as age 2+ in 2J3K </w:t>
      </w:r>
      <w:r w:rsidR="00056E8B">
        <w:rPr>
          <w:rStyle w:val="fontstyle01"/>
          <w:rFonts w:asciiTheme="minorHAnsi" w:hAnsiTheme="minorHAnsi"/>
          <w:sz w:val="28"/>
          <w:szCs w:val="28"/>
        </w:rPr>
        <w:t>may not have entered the survey area</w:t>
      </w:r>
      <w:r w:rsidR="00022671">
        <w:rPr>
          <w:rStyle w:val="fontstyle01"/>
          <w:rFonts w:asciiTheme="minorHAnsi" w:hAnsiTheme="minorHAnsi"/>
          <w:sz w:val="28"/>
          <w:szCs w:val="28"/>
        </w:rPr>
        <w:t xml:space="preserve">, </w:t>
      </w:r>
      <w:r w:rsidR="00056E8B">
        <w:rPr>
          <w:rStyle w:val="fontstyle01"/>
          <w:rFonts w:asciiTheme="minorHAnsi" w:hAnsiTheme="minorHAnsi"/>
          <w:sz w:val="28"/>
          <w:szCs w:val="28"/>
        </w:rPr>
        <w:t xml:space="preserve">and even if passing through are unlikely to be detected due to their high level of aggregation relative to the survey effort.  </w:t>
      </w:r>
      <w:r>
        <w:rPr>
          <w:rStyle w:val="fontstyle01"/>
          <w:rFonts w:asciiTheme="minorHAnsi" w:hAnsiTheme="minorHAnsi"/>
          <w:sz w:val="28"/>
          <w:szCs w:val="28"/>
        </w:rPr>
        <w:t xml:space="preserve">Capelin surveys in other countries are timed to </w:t>
      </w:r>
      <w:r w:rsidR="00056E8B">
        <w:rPr>
          <w:rStyle w:val="fontstyle01"/>
          <w:rFonts w:asciiTheme="minorHAnsi" w:hAnsiTheme="minorHAnsi"/>
          <w:sz w:val="28"/>
          <w:szCs w:val="28"/>
        </w:rPr>
        <w:t xml:space="preserve">avoid spawning migrations.  </w:t>
      </w:r>
      <w:r w:rsidR="00A41CEA">
        <w:rPr>
          <w:rStyle w:val="fontstyle01"/>
          <w:rFonts w:asciiTheme="minorHAnsi" w:hAnsiTheme="minorHAnsi"/>
          <w:sz w:val="28"/>
          <w:szCs w:val="28"/>
        </w:rPr>
        <w:t xml:space="preserve">An exception is </w:t>
      </w:r>
      <w:r w:rsidR="003E41EF">
        <w:rPr>
          <w:rStyle w:val="fontstyle01"/>
          <w:rFonts w:asciiTheme="minorHAnsi" w:hAnsiTheme="minorHAnsi"/>
          <w:sz w:val="28"/>
          <w:szCs w:val="28"/>
        </w:rPr>
        <w:t xml:space="preserve">Iceland, </w:t>
      </w:r>
      <w:r w:rsidR="00A41CEA">
        <w:rPr>
          <w:rStyle w:val="fontstyle01"/>
          <w:rFonts w:asciiTheme="minorHAnsi" w:hAnsiTheme="minorHAnsi"/>
          <w:sz w:val="28"/>
          <w:szCs w:val="28"/>
        </w:rPr>
        <w:t xml:space="preserve">where </w:t>
      </w:r>
      <w:r w:rsidR="00056E8B">
        <w:rPr>
          <w:rStyle w:val="fontstyle01"/>
          <w:rFonts w:asciiTheme="minorHAnsi" w:hAnsiTheme="minorHAnsi"/>
          <w:sz w:val="28"/>
          <w:szCs w:val="28"/>
        </w:rPr>
        <w:t xml:space="preserve">if capelin are not discovered </w:t>
      </w:r>
      <w:r w:rsidR="00022671">
        <w:rPr>
          <w:rStyle w:val="fontstyle01"/>
          <w:rFonts w:asciiTheme="minorHAnsi" w:hAnsiTheme="minorHAnsi"/>
          <w:sz w:val="28"/>
          <w:szCs w:val="28"/>
        </w:rPr>
        <w:t xml:space="preserve">in surveys during the </w:t>
      </w:r>
      <w:r w:rsidR="00056E8B">
        <w:rPr>
          <w:rStyle w:val="fontstyle01"/>
          <w:rFonts w:asciiTheme="minorHAnsi" w:hAnsiTheme="minorHAnsi"/>
          <w:sz w:val="28"/>
          <w:szCs w:val="28"/>
        </w:rPr>
        <w:t xml:space="preserve">fall feeding </w:t>
      </w:r>
      <w:r w:rsidR="00022671">
        <w:rPr>
          <w:rStyle w:val="fontstyle01"/>
          <w:rFonts w:asciiTheme="minorHAnsi" w:hAnsiTheme="minorHAnsi"/>
          <w:sz w:val="28"/>
          <w:szCs w:val="28"/>
        </w:rPr>
        <w:t xml:space="preserve">period, </w:t>
      </w:r>
      <w:r w:rsidR="003E41EF">
        <w:rPr>
          <w:rStyle w:val="fontstyle01"/>
          <w:rFonts w:asciiTheme="minorHAnsi" w:hAnsiTheme="minorHAnsi"/>
          <w:sz w:val="28"/>
          <w:szCs w:val="28"/>
        </w:rPr>
        <w:t xml:space="preserve">as may </w:t>
      </w:r>
      <w:r w:rsidR="00022671">
        <w:rPr>
          <w:rStyle w:val="fontstyle01"/>
          <w:rFonts w:asciiTheme="minorHAnsi" w:hAnsiTheme="minorHAnsi"/>
          <w:sz w:val="28"/>
          <w:szCs w:val="28"/>
        </w:rPr>
        <w:t xml:space="preserve">occur </w:t>
      </w:r>
      <w:r w:rsidR="001D56D9">
        <w:rPr>
          <w:rStyle w:val="fontstyle01"/>
          <w:rFonts w:asciiTheme="minorHAnsi" w:hAnsiTheme="minorHAnsi"/>
          <w:sz w:val="28"/>
          <w:szCs w:val="28"/>
        </w:rPr>
        <w:t xml:space="preserve">as a result of </w:t>
      </w:r>
      <w:r w:rsidR="003E41EF">
        <w:rPr>
          <w:rStyle w:val="fontstyle01"/>
          <w:rFonts w:asciiTheme="minorHAnsi" w:hAnsiTheme="minorHAnsi"/>
          <w:sz w:val="28"/>
          <w:szCs w:val="28"/>
        </w:rPr>
        <w:t>shifting sto</w:t>
      </w:r>
      <w:r w:rsidR="00022671">
        <w:rPr>
          <w:rStyle w:val="fontstyle01"/>
          <w:rFonts w:asciiTheme="minorHAnsi" w:hAnsiTheme="minorHAnsi"/>
          <w:sz w:val="28"/>
          <w:szCs w:val="28"/>
        </w:rPr>
        <w:t>ck distribution</w:t>
      </w:r>
      <w:r w:rsidR="003E41EF">
        <w:rPr>
          <w:rStyle w:val="fontstyle01"/>
          <w:rFonts w:asciiTheme="minorHAnsi" w:hAnsiTheme="minorHAnsi"/>
          <w:sz w:val="28"/>
          <w:szCs w:val="28"/>
        </w:rPr>
        <w:t xml:space="preserve">,  </w:t>
      </w:r>
      <w:r w:rsidR="00022671">
        <w:rPr>
          <w:rStyle w:val="fontstyle01"/>
          <w:rFonts w:asciiTheme="minorHAnsi" w:hAnsiTheme="minorHAnsi"/>
          <w:sz w:val="28"/>
          <w:szCs w:val="28"/>
        </w:rPr>
        <w:t>follow-up surveys are conducted during spawning migrations</w:t>
      </w:r>
      <w:r w:rsidR="001D56D9">
        <w:rPr>
          <w:rStyle w:val="fontstyle01"/>
          <w:rFonts w:asciiTheme="minorHAnsi" w:hAnsiTheme="minorHAnsi"/>
          <w:sz w:val="28"/>
          <w:szCs w:val="28"/>
        </w:rPr>
        <w:t xml:space="preserve"> (</w:t>
      </w:r>
      <w:proofErr w:type="spellStart"/>
      <w:r w:rsidR="001D56D9">
        <w:rPr>
          <w:rStyle w:val="fontstyle01"/>
          <w:rFonts w:asciiTheme="minorHAnsi" w:hAnsiTheme="minorHAnsi"/>
          <w:sz w:val="28"/>
          <w:szCs w:val="28"/>
        </w:rPr>
        <w:t>Carscadden</w:t>
      </w:r>
      <w:proofErr w:type="spellEnd"/>
      <w:r w:rsidR="001D56D9">
        <w:rPr>
          <w:rStyle w:val="fontstyle01"/>
          <w:rFonts w:asciiTheme="minorHAnsi" w:hAnsiTheme="minorHAnsi"/>
          <w:sz w:val="28"/>
          <w:szCs w:val="28"/>
        </w:rPr>
        <w:t xml:space="preserve"> et al 2013). </w:t>
      </w:r>
      <w:r w:rsidR="00850086">
        <w:rPr>
          <w:rStyle w:val="fontstyle01"/>
          <w:rFonts w:asciiTheme="minorHAnsi" w:hAnsiTheme="minorHAnsi"/>
          <w:sz w:val="28"/>
          <w:szCs w:val="28"/>
        </w:rPr>
        <w:t xml:space="preserve"> </w:t>
      </w:r>
      <w:r>
        <w:rPr>
          <w:rStyle w:val="fontstyle01"/>
          <w:rFonts w:asciiTheme="minorHAnsi" w:hAnsiTheme="minorHAnsi"/>
          <w:sz w:val="28"/>
          <w:szCs w:val="28"/>
        </w:rPr>
        <w:t>R</w:t>
      </w:r>
      <w:r w:rsidR="00850086">
        <w:rPr>
          <w:rStyle w:val="fontstyle01"/>
          <w:rFonts w:asciiTheme="minorHAnsi" w:hAnsiTheme="minorHAnsi"/>
          <w:sz w:val="28"/>
          <w:szCs w:val="28"/>
        </w:rPr>
        <w:t>ecogni</w:t>
      </w:r>
      <w:r>
        <w:rPr>
          <w:rStyle w:val="fontstyle01"/>
          <w:rFonts w:asciiTheme="minorHAnsi" w:hAnsiTheme="minorHAnsi"/>
          <w:sz w:val="28"/>
          <w:szCs w:val="28"/>
        </w:rPr>
        <w:t xml:space="preserve">zing </w:t>
      </w:r>
      <w:r w:rsidR="00850086">
        <w:rPr>
          <w:rStyle w:val="fontstyle01"/>
          <w:rFonts w:asciiTheme="minorHAnsi" w:hAnsiTheme="minorHAnsi"/>
          <w:sz w:val="28"/>
          <w:szCs w:val="28"/>
        </w:rPr>
        <w:t>the difficulty of locating highly aggregated spawning shoals in a large expanse of water the survey</w:t>
      </w:r>
      <w:r w:rsidR="00022671">
        <w:rPr>
          <w:rStyle w:val="fontstyle01"/>
          <w:rFonts w:asciiTheme="minorHAnsi" w:hAnsiTheme="minorHAnsi"/>
          <w:sz w:val="28"/>
          <w:szCs w:val="28"/>
        </w:rPr>
        <w:t xml:space="preserve"> effort </w:t>
      </w:r>
      <w:r w:rsidR="00850086">
        <w:rPr>
          <w:rStyle w:val="fontstyle01"/>
          <w:rFonts w:asciiTheme="minorHAnsi" w:hAnsiTheme="minorHAnsi"/>
          <w:sz w:val="28"/>
          <w:szCs w:val="28"/>
        </w:rPr>
        <w:t xml:space="preserve">is increased and </w:t>
      </w:r>
      <w:r w:rsidR="003E41EF">
        <w:rPr>
          <w:rStyle w:val="fontstyle01"/>
          <w:rFonts w:asciiTheme="minorHAnsi" w:hAnsiTheme="minorHAnsi"/>
          <w:sz w:val="28"/>
          <w:szCs w:val="28"/>
        </w:rPr>
        <w:t xml:space="preserve">commercial fleet </w:t>
      </w:r>
      <w:r w:rsidR="00850086">
        <w:rPr>
          <w:rStyle w:val="fontstyle01"/>
          <w:rFonts w:asciiTheme="minorHAnsi" w:hAnsiTheme="minorHAnsi"/>
          <w:sz w:val="28"/>
          <w:szCs w:val="28"/>
        </w:rPr>
        <w:t>inform</w:t>
      </w:r>
      <w:r w:rsidR="003E41EF">
        <w:rPr>
          <w:rStyle w:val="fontstyle01"/>
          <w:rFonts w:asciiTheme="minorHAnsi" w:hAnsiTheme="minorHAnsi"/>
          <w:sz w:val="28"/>
          <w:szCs w:val="28"/>
        </w:rPr>
        <w:t xml:space="preserve">ation used to </w:t>
      </w:r>
      <w:r w:rsidR="00823EED">
        <w:rPr>
          <w:rStyle w:val="fontstyle01"/>
          <w:rFonts w:asciiTheme="minorHAnsi" w:hAnsiTheme="minorHAnsi"/>
          <w:sz w:val="28"/>
          <w:szCs w:val="28"/>
        </w:rPr>
        <w:t xml:space="preserve">exclude areas with no capelin, allowing the survey vessel to do a more concentrated survey on the highly aggregated schools of migrating capelin in areas where they were detected.  As this level of survey effort is not possible during the </w:t>
      </w:r>
      <w:r w:rsidR="001D56D9">
        <w:rPr>
          <w:rStyle w:val="fontstyle01"/>
          <w:rFonts w:asciiTheme="minorHAnsi" w:hAnsiTheme="minorHAnsi"/>
          <w:sz w:val="28"/>
          <w:szCs w:val="28"/>
        </w:rPr>
        <w:t xml:space="preserve">Newfoundland </w:t>
      </w:r>
      <w:r w:rsidR="004728E2">
        <w:rPr>
          <w:rStyle w:val="fontstyle01"/>
          <w:rFonts w:asciiTheme="minorHAnsi" w:hAnsiTheme="minorHAnsi"/>
          <w:sz w:val="28"/>
          <w:szCs w:val="28"/>
        </w:rPr>
        <w:t xml:space="preserve">3L </w:t>
      </w:r>
      <w:r w:rsidR="00551749">
        <w:rPr>
          <w:rStyle w:val="fontstyle01"/>
          <w:rFonts w:asciiTheme="minorHAnsi" w:hAnsiTheme="minorHAnsi"/>
          <w:sz w:val="28"/>
          <w:szCs w:val="28"/>
        </w:rPr>
        <w:t>spring survey</w:t>
      </w:r>
      <w:r w:rsidR="00823EED">
        <w:rPr>
          <w:rStyle w:val="fontstyle01"/>
          <w:rFonts w:asciiTheme="minorHAnsi" w:hAnsiTheme="minorHAnsi"/>
          <w:sz w:val="28"/>
          <w:szCs w:val="28"/>
        </w:rPr>
        <w:t xml:space="preserve"> these migratory </w:t>
      </w:r>
      <w:r w:rsidR="00823EED">
        <w:rPr>
          <w:rStyle w:val="fontstyle01"/>
          <w:rFonts w:asciiTheme="minorHAnsi" w:hAnsiTheme="minorHAnsi"/>
          <w:sz w:val="28"/>
          <w:szCs w:val="28"/>
        </w:rPr>
        <w:lastRenderedPageBreak/>
        <w:t xml:space="preserve">older </w:t>
      </w:r>
      <w:proofErr w:type="spellStart"/>
      <w:r w:rsidR="00823EED">
        <w:rPr>
          <w:rStyle w:val="fontstyle01"/>
          <w:rFonts w:asciiTheme="minorHAnsi" w:hAnsiTheme="minorHAnsi"/>
          <w:sz w:val="28"/>
          <w:szCs w:val="28"/>
        </w:rPr>
        <w:t>spawners</w:t>
      </w:r>
      <w:proofErr w:type="spellEnd"/>
      <w:r w:rsidR="00823EED">
        <w:rPr>
          <w:rStyle w:val="fontstyle01"/>
          <w:rFonts w:asciiTheme="minorHAnsi" w:hAnsiTheme="minorHAnsi"/>
          <w:sz w:val="28"/>
          <w:szCs w:val="28"/>
        </w:rPr>
        <w:t xml:space="preserve"> are rarely intercepted with the abundance composed primarily of </w:t>
      </w:r>
      <w:r w:rsidR="00551749">
        <w:rPr>
          <w:rStyle w:val="fontstyle01"/>
          <w:rFonts w:asciiTheme="minorHAnsi" w:hAnsiTheme="minorHAnsi"/>
          <w:sz w:val="28"/>
          <w:szCs w:val="28"/>
        </w:rPr>
        <w:t xml:space="preserve">age </w:t>
      </w:r>
      <w:proofErr w:type="gramStart"/>
      <w:r w:rsidR="00551749">
        <w:rPr>
          <w:rStyle w:val="fontstyle01"/>
          <w:rFonts w:asciiTheme="minorHAnsi" w:hAnsiTheme="minorHAnsi"/>
          <w:sz w:val="28"/>
          <w:szCs w:val="28"/>
        </w:rPr>
        <w:t>2 capelin</w:t>
      </w:r>
      <w:r w:rsidR="00823EED">
        <w:rPr>
          <w:rStyle w:val="fontstyle01"/>
          <w:rFonts w:asciiTheme="minorHAnsi" w:hAnsiTheme="minorHAnsi"/>
          <w:sz w:val="28"/>
          <w:szCs w:val="28"/>
        </w:rPr>
        <w:t>,</w:t>
      </w:r>
      <w:proofErr w:type="gramEnd"/>
      <w:r w:rsidR="00823EED">
        <w:rPr>
          <w:rStyle w:val="fontstyle01"/>
          <w:rFonts w:asciiTheme="minorHAnsi" w:hAnsiTheme="minorHAnsi"/>
          <w:sz w:val="28"/>
          <w:szCs w:val="28"/>
        </w:rPr>
        <w:t xml:space="preserve"> providing an index immature fish </w:t>
      </w:r>
      <w:r w:rsidR="00E91D20">
        <w:rPr>
          <w:rStyle w:val="fontstyle01"/>
          <w:rFonts w:asciiTheme="minorHAnsi" w:hAnsiTheme="minorHAnsi"/>
          <w:sz w:val="28"/>
          <w:szCs w:val="28"/>
        </w:rPr>
        <w:t>(</w:t>
      </w:r>
      <w:r w:rsidR="00B233BE">
        <w:rPr>
          <w:rStyle w:val="fontstyle01"/>
          <w:rFonts w:asciiTheme="minorHAnsi" w:hAnsiTheme="minorHAnsi"/>
          <w:sz w:val="28"/>
          <w:szCs w:val="28"/>
          <w:highlight w:val="yellow"/>
        </w:rPr>
        <w:t>Fig FM-3</w:t>
      </w:r>
      <w:r w:rsidR="00E8362F">
        <w:rPr>
          <w:rStyle w:val="fontstyle01"/>
          <w:rFonts w:asciiTheme="minorHAnsi" w:hAnsiTheme="minorHAnsi"/>
          <w:sz w:val="28"/>
          <w:szCs w:val="28"/>
          <w:highlight w:val="yellow"/>
        </w:rPr>
        <w:t>).</w:t>
      </w:r>
      <w:r w:rsidR="00551749">
        <w:rPr>
          <w:rStyle w:val="fontstyle01"/>
          <w:rFonts w:asciiTheme="minorHAnsi" w:hAnsiTheme="minorHAnsi"/>
          <w:sz w:val="28"/>
          <w:szCs w:val="28"/>
        </w:rPr>
        <w:t xml:space="preserve">  </w:t>
      </w:r>
    </w:p>
    <w:p w:rsidR="001D56D9" w:rsidRDefault="00E91D20" w:rsidP="00A93F73">
      <w:pPr>
        <w:rPr>
          <w:rStyle w:val="fontstyle01"/>
          <w:rFonts w:asciiTheme="minorHAnsi" w:hAnsiTheme="minorHAnsi"/>
          <w:sz w:val="28"/>
          <w:szCs w:val="28"/>
        </w:rPr>
      </w:pPr>
      <w:r w:rsidRPr="00E91D20">
        <w:rPr>
          <w:rStyle w:val="fontstyle01"/>
          <w:rFonts w:asciiTheme="minorHAnsi" w:hAnsiTheme="minorHAnsi"/>
          <w:sz w:val="28"/>
          <w:szCs w:val="28"/>
        </w:rPr>
        <w:t>Frank et al.</w:t>
      </w:r>
      <w:r>
        <w:rPr>
          <w:rStyle w:val="fontstyle01"/>
          <w:rFonts w:asciiTheme="minorHAnsi" w:hAnsiTheme="minorHAnsi"/>
          <w:sz w:val="28"/>
          <w:szCs w:val="28"/>
        </w:rPr>
        <w:t xml:space="preserve"> (2016) considered that delays in the timing of capelin spawning may have led to a mismatch in capelin availability</w:t>
      </w:r>
      <w:r w:rsidR="00424EF6">
        <w:rPr>
          <w:rStyle w:val="fontstyle01"/>
          <w:rFonts w:asciiTheme="minorHAnsi" w:hAnsiTheme="minorHAnsi"/>
          <w:sz w:val="28"/>
          <w:szCs w:val="28"/>
        </w:rPr>
        <w:t xml:space="preserve"> to the survey</w:t>
      </w:r>
      <w:r>
        <w:rPr>
          <w:rStyle w:val="fontstyle01"/>
          <w:rFonts w:asciiTheme="minorHAnsi" w:hAnsiTheme="minorHAnsi"/>
          <w:sz w:val="28"/>
          <w:szCs w:val="28"/>
        </w:rPr>
        <w:t xml:space="preserve">.  </w:t>
      </w:r>
      <w:r w:rsidR="005E3205">
        <w:rPr>
          <w:rStyle w:val="fontstyle01"/>
          <w:rFonts w:asciiTheme="minorHAnsi" w:hAnsiTheme="minorHAnsi"/>
          <w:sz w:val="28"/>
          <w:szCs w:val="28"/>
        </w:rPr>
        <w:t xml:space="preserve">However since immature capelin contributed 60-89% of the abundance in the pre-collapse period, and the abundances of immature and maturing capelin are highly correlated throughout the time series </w:t>
      </w:r>
      <w:r w:rsidR="004D33B8" w:rsidRPr="005E3205">
        <w:rPr>
          <w:rStyle w:val="fontstyle01"/>
          <w:rFonts w:asciiTheme="minorHAnsi" w:hAnsiTheme="minorHAnsi"/>
          <w:sz w:val="28"/>
          <w:szCs w:val="28"/>
          <w:highlight w:val="yellow"/>
        </w:rPr>
        <w:t>(</w:t>
      </w:r>
      <w:r w:rsidR="005E3205" w:rsidRPr="005E3205">
        <w:rPr>
          <w:rStyle w:val="fontstyle01"/>
          <w:rFonts w:asciiTheme="minorHAnsi" w:hAnsiTheme="minorHAnsi"/>
          <w:sz w:val="28"/>
          <w:szCs w:val="28"/>
          <w:highlight w:val="yellow"/>
        </w:rPr>
        <w:t>R</w:t>
      </w:r>
      <w:r w:rsidR="005E3205" w:rsidRPr="005E3205">
        <w:rPr>
          <w:rStyle w:val="fontstyle01"/>
          <w:rFonts w:asciiTheme="minorHAnsi" w:hAnsiTheme="minorHAnsi"/>
          <w:sz w:val="28"/>
          <w:szCs w:val="28"/>
          <w:highlight w:val="yellow"/>
          <w:vertAlign w:val="superscript"/>
        </w:rPr>
        <w:t>2</w:t>
      </w:r>
      <w:r w:rsidR="005E3205" w:rsidRPr="005E3205">
        <w:rPr>
          <w:rStyle w:val="fontstyle01"/>
          <w:rFonts w:asciiTheme="minorHAnsi" w:hAnsiTheme="minorHAnsi"/>
          <w:sz w:val="28"/>
          <w:szCs w:val="28"/>
          <w:highlight w:val="yellow"/>
        </w:rPr>
        <w:t>=0.98, P&lt;0.001</w:t>
      </w:r>
      <w:r w:rsidR="004D33B8" w:rsidRPr="005E3205">
        <w:rPr>
          <w:rStyle w:val="fontstyle01"/>
          <w:rFonts w:asciiTheme="minorHAnsi" w:hAnsiTheme="minorHAnsi"/>
          <w:sz w:val="28"/>
          <w:szCs w:val="28"/>
          <w:highlight w:val="yellow"/>
        </w:rPr>
        <w:t>)</w:t>
      </w:r>
      <w:r w:rsidR="005E3205">
        <w:rPr>
          <w:rStyle w:val="fontstyle01"/>
          <w:rFonts w:asciiTheme="minorHAnsi" w:hAnsiTheme="minorHAnsi"/>
          <w:sz w:val="28"/>
          <w:szCs w:val="28"/>
        </w:rPr>
        <w:t xml:space="preserve"> </w:t>
      </w:r>
      <w:r w:rsidR="00424EF6">
        <w:rPr>
          <w:rStyle w:val="fontstyle01"/>
          <w:rFonts w:asciiTheme="minorHAnsi" w:hAnsiTheme="minorHAnsi"/>
          <w:sz w:val="28"/>
          <w:szCs w:val="28"/>
        </w:rPr>
        <w:t xml:space="preserve">this is highly unlikely.  </w:t>
      </w:r>
      <w:r w:rsidR="005E3205">
        <w:rPr>
          <w:rStyle w:val="fontstyle01"/>
          <w:rFonts w:asciiTheme="minorHAnsi" w:hAnsiTheme="minorHAnsi"/>
          <w:sz w:val="28"/>
          <w:szCs w:val="28"/>
        </w:rPr>
        <w:t>It could howeve</w:t>
      </w:r>
      <w:r w:rsidR="00424EF6">
        <w:rPr>
          <w:rStyle w:val="fontstyle01"/>
          <w:rFonts w:asciiTheme="minorHAnsi" w:hAnsiTheme="minorHAnsi"/>
          <w:sz w:val="28"/>
          <w:szCs w:val="28"/>
        </w:rPr>
        <w:t>r be argued that the larger proportions of maturing age 2 fish in the survey area following the collapse may have been more mobile than their immature counterparts contributing to the prolonged period of depressed values.  However repeat surveys conducted approximately one month after the regular time period surveys in both 1991 and 2003 failed to detect a</w:t>
      </w:r>
      <w:r w:rsidR="00B233BE">
        <w:rPr>
          <w:rStyle w:val="fontstyle01"/>
          <w:rFonts w:asciiTheme="minorHAnsi" w:hAnsiTheme="minorHAnsi"/>
          <w:sz w:val="28"/>
          <w:szCs w:val="28"/>
        </w:rPr>
        <w:t xml:space="preserve"> marked </w:t>
      </w:r>
      <w:proofErr w:type="gramStart"/>
      <w:r w:rsidR="00B233BE">
        <w:rPr>
          <w:rStyle w:val="fontstyle01"/>
          <w:rFonts w:asciiTheme="minorHAnsi" w:hAnsiTheme="minorHAnsi"/>
          <w:sz w:val="28"/>
          <w:szCs w:val="28"/>
        </w:rPr>
        <w:t xml:space="preserve">change </w:t>
      </w:r>
      <w:r w:rsidR="00424EF6">
        <w:rPr>
          <w:rStyle w:val="fontstyle01"/>
          <w:rFonts w:asciiTheme="minorHAnsi" w:hAnsiTheme="minorHAnsi"/>
          <w:sz w:val="28"/>
          <w:szCs w:val="28"/>
        </w:rPr>
        <w:t xml:space="preserve"> </w:t>
      </w:r>
      <w:proofErr w:type="spellStart"/>
      <w:r w:rsidR="00424EF6">
        <w:rPr>
          <w:rStyle w:val="fontstyle01"/>
          <w:rFonts w:asciiTheme="minorHAnsi" w:hAnsiTheme="minorHAnsi"/>
          <w:sz w:val="28"/>
          <w:szCs w:val="28"/>
        </w:rPr>
        <w:t>change</w:t>
      </w:r>
      <w:proofErr w:type="spellEnd"/>
      <w:proofErr w:type="gramEnd"/>
      <w:r w:rsidR="00424EF6">
        <w:rPr>
          <w:rStyle w:val="fontstyle01"/>
          <w:rFonts w:asciiTheme="minorHAnsi" w:hAnsiTheme="minorHAnsi"/>
          <w:sz w:val="28"/>
          <w:szCs w:val="28"/>
        </w:rPr>
        <w:t xml:space="preserve"> in biomass</w:t>
      </w:r>
      <w:r w:rsidR="00B233BE">
        <w:rPr>
          <w:rStyle w:val="fontstyle01"/>
          <w:rFonts w:asciiTheme="minorHAnsi" w:hAnsiTheme="minorHAnsi"/>
          <w:sz w:val="28"/>
          <w:szCs w:val="28"/>
        </w:rPr>
        <w:t xml:space="preserve"> between surveys</w:t>
      </w:r>
      <w:r w:rsidR="002036A3" w:rsidRPr="00424EF6">
        <w:rPr>
          <w:rStyle w:val="fontstyle01"/>
          <w:rFonts w:asciiTheme="minorHAnsi" w:hAnsiTheme="minorHAnsi"/>
          <w:sz w:val="28"/>
          <w:szCs w:val="28"/>
          <w:highlight w:val="yellow"/>
        </w:rPr>
        <w:t>)</w:t>
      </w:r>
      <w:r w:rsidR="00424EF6">
        <w:rPr>
          <w:rStyle w:val="fontstyle01"/>
          <w:rFonts w:asciiTheme="minorHAnsi" w:hAnsiTheme="minorHAnsi"/>
          <w:sz w:val="28"/>
          <w:szCs w:val="28"/>
        </w:rPr>
        <w:t xml:space="preserve">.  </w:t>
      </w:r>
    </w:p>
    <w:p w:rsidR="00E17BA0" w:rsidRDefault="00A93F73" w:rsidP="00A93F73">
      <w:pPr>
        <w:rPr>
          <w:rStyle w:val="fontstyle01"/>
          <w:rFonts w:asciiTheme="minorHAnsi" w:hAnsiTheme="minorHAnsi"/>
          <w:sz w:val="28"/>
          <w:szCs w:val="28"/>
        </w:rPr>
      </w:pPr>
      <w:r>
        <w:rPr>
          <w:rStyle w:val="fontstyle01"/>
          <w:rFonts w:asciiTheme="minorHAnsi" w:hAnsiTheme="minorHAnsi"/>
          <w:sz w:val="28"/>
          <w:szCs w:val="28"/>
        </w:rPr>
        <w:t xml:space="preserve">Consequently </w:t>
      </w:r>
      <w:r w:rsidR="00424EF6">
        <w:rPr>
          <w:rStyle w:val="fontstyle01"/>
          <w:rFonts w:asciiTheme="minorHAnsi" w:hAnsiTheme="minorHAnsi"/>
          <w:sz w:val="28"/>
          <w:szCs w:val="28"/>
        </w:rPr>
        <w:t xml:space="preserve">we find no evidence that a </w:t>
      </w:r>
      <w:r w:rsidR="00FD0BEA">
        <w:rPr>
          <w:rStyle w:val="fontstyle01"/>
          <w:rFonts w:asciiTheme="minorHAnsi" w:hAnsiTheme="minorHAnsi"/>
          <w:sz w:val="28"/>
          <w:szCs w:val="28"/>
        </w:rPr>
        <w:t xml:space="preserve">delay in the migration of spawning fish </w:t>
      </w:r>
      <w:r w:rsidR="00424EF6">
        <w:rPr>
          <w:rStyle w:val="fontstyle01"/>
          <w:rFonts w:asciiTheme="minorHAnsi" w:hAnsiTheme="minorHAnsi"/>
          <w:sz w:val="28"/>
          <w:szCs w:val="28"/>
        </w:rPr>
        <w:t xml:space="preserve">is responsible for the </w:t>
      </w:r>
      <w:r w:rsidR="00FD0BEA">
        <w:rPr>
          <w:rStyle w:val="fontstyle01"/>
          <w:rFonts w:asciiTheme="minorHAnsi" w:hAnsiTheme="minorHAnsi"/>
          <w:sz w:val="28"/>
          <w:szCs w:val="28"/>
        </w:rPr>
        <w:t xml:space="preserve">sudden and </w:t>
      </w:r>
      <w:r>
        <w:rPr>
          <w:rStyle w:val="fontstyle01"/>
          <w:rFonts w:asciiTheme="minorHAnsi" w:hAnsiTheme="minorHAnsi"/>
          <w:sz w:val="28"/>
          <w:szCs w:val="28"/>
        </w:rPr>
        <w:t>s</w:t>
      </w:r>
      <w:r w:rsidR="00424EF6">
        <w:rPr>
          <w:rStyle w:val="fontstyle01"/>
          <w:rFonts w:asciiTheme="minorHAnsi" w:hAnsiTheme="minorHAnsi"/>
          <w:sz w:val="28"/>
          <w:szCs w:val="28"/>
        </w:rPr>
        <w:t xml:space="preserve">ustained loss of capelin in </w:t>
      </w:r>
      <w:r>
        <w:rPr>
          <w:rStyle w:val="fontstyle01"/>
          <w:rFonts w:asciiTheme="minorHAnsi" w:hAnsiTheme="minorHAnsi"/>
          <w:sz w:val="28"/>
          <w:szCs w:val="28"/>
        </w:rPr>
        <w:t>spring survey</w:t>
      </w:r>
      <w:r w:rsidR="00424EF6">
        <w:rPr>
          <w:rStyle w:val="fontstyle01"/>
          <w:rFonts w:asciiTheme="minorHAnsi" w:hAnsiTheme="minorHAnsi"/>
          <w:sz w:val="28"/>
          <w:szCs w:val="28"/>
        </w:rPr>
        <w:t>s conducted by Canada and the USSR.  N</w:t>
      </w:r>
      <w:r>
        <w:rPr>
          <w:rStyle w:val="fontstyle01"/>
          <w:rFonts w:asciiTheme="minorHAnsi" w:hAnsiTheme="minorHAnsi"/>
          <w:sz w:val="28"/>
          <w:szCs w:val="28"/>
        </w:rPr>
        <w:t xml:space="preserve">either </w:t>
      </w:r>
      <w:r w:rsidR="00424EF6">
        <w:rPr>
          <w:rStyle w:val="fontstyle01"/>
          <w:rFonts w:asciiTheme="minorHAnsi" w:hAnsiTheme="minorHAnsi"/>
          <w:sz w:val="28"/>
          <w:szCs w:val="28"/>
        </w:rPr>
        <w:t xml:space="preserve">would </w:t>
      </w:r>
      <w:r>
        <w:rPr>
          <w:rStyle w:val="fontstyle01"/>
          <w:rFonts w:asciiTheme="minorHAnsi" w:hAnsiTheme="minorHAnsi"/>
          <w:sz w:val="28"/>
          <w:szCs w:val="28"/>
        </w:rPr>
        <w:t xml:space="preserve">it </w:t>
      </w:r>
      <w:r w:rsidR="00BC2AC9">
        <w:rPr>
          <w:rStyle w:val="fontstyle01"/>
          <w:rFonts w:asciiTheme="minorHAnsi" w:hAnsiTheme="minorHAnsi"/>
          <w:sz w:val="28"/>
          <w:szCs w:val="28"/>
        </w:rPr>
        <w:t xml:space="preserve">explain the </w:t>
      </w:r>
      <w:r w:rsidR="00424EF6">
        <w:rPr>
          <w:rStyle w:val="fontstyle01"/>
          <w:rFonts w:asciiTheme="minorHAnsi" w:hAnsiTheme="minorHAnsi"/>
          <w:sz w:val="28"/>
          <w:szCs w:val="28"/>
        </w:rPr>
        <w:t xml:space="preserve">coincidental </w:t>
      </w:r>
      <w:r w:rsidR="00BC2AC9">
        <w:rPr>
          <w:rStyle w:val="fontstyle01"/>
          <w:rFonts w:asciiTheme="minorHAnsi" w:hAnsiTheme="minorHAnsi"/>
          <w:sz w:val="28"/>
          <w:szCs w:val="28"/>
        </w:rPr>
        <w:t xml:space="preserve">sudden decline of capelin </w:t>
      </w:r>
      <w:r w:rsidR="005D5C96">
        <w:rPr>
          <w:rStyle w:val="fontstyle01"/>
          <w:rFonts w:asciiTheme="minorHAnsi" w:hAnsiTheme="minorHAnsi"/>
          <w:sz w:val="28"/>
          <w:szCs w:val="28"/>
        </w:rPr>
        <w:t xml:space="preserve">in </w:t>
      </w:r>
      <w:r w:rsidR="00BC2AC9">
        <w:rPr>
          <w:rStyle w:val="fontstyle01"/>
          <w:rFonts w:asciiTheme="minorHAnsi" w:hAnsiTheme="minorHAnsi"/>
          <w:sz w:val="28"/>
          <w:szCs w:val="28"/>
        </w:rPr>
        <w:t>the fall acoustic survey</w:t>
      </w:r>
      <w:r w:rsidR="00424EF6">
        <w:rPr>
          <w:rStyle w:val="fontstyle01"/>
          <w:rFonts w:asciiTheme="minorHAnsi" w:hAnsiTheme="minorHAnsi"/>
          <w:sz w:val="28"/>
          <w:szCs w:val="28"/>
        </w:rPr>
        <w:t>s</w:t>
      </w:r>
      <w:r w:rsidR="00BC2AC9">
        <w:rPr>
          <w:rStyle w:val="fontstyle01"/>
          <w:rFonts w:asciiTheme="minorHAnsi" w:hAnsiTheme="minorHAnsi"/>
          <w:sz w:val="28"/>
          <w:szCs w:val="28"/>
        </w:rPr>
        <w:t xml:space="preserve"> which </w:t>
      </w:r>
      <w:r w:rsidR="00002E26">
        <w:rPr>
          <w:rStyle w:val="fontstyle01"/>
          <w:rFonts w:asciiTheme="minorHAnsi" w:hAnsiTheme="minorHAnsi"/>
          <w:sz w:val="28"/>
          <w:szCs w:val="28"/>
        </w:rPr>
        <w:t>first occur</w:t>
      </w:r>
      <w:r w:rsidR="005D5C96">
        <w:rPr>
          <w:rStyle w:val="fontstyle01"/>
          <w:rFonts w:asciiTheme="minorHAnsi" w:hAnsiTheme="minorHAnsi"/>
          <w:sz w:val="28"/>
          <w:szCs w:val="28"/>
        </w:rPr>
        <w:t>r</w:t>
      </w:r>
      <w:r w:rsidR="00BC2AC9">
        <w:rPr>
          <w:rStyle w:val="fontstyle01"/>
          <w:rFonts w:asciiTheme="minorHAnsi" w:hAnsiTheme="minorHAnsi"/>
          <w:sz w:val="28"/>
          <w:szCs w:val="28"/>
        </w:rPr>
        <w:t>ed in 1990, a year when spawning timing was normal</w:t>
      </w:r>
      <w:r w:rsidR="00424EF6">
        <w:rPr>
          <w:rStyle w:val="fontstyle01"/>
          <w:rFonts w:asciiTheme="minorHAnsi" w:hAnsiTheme="minorHAnsi"/>
          <w:sz w:val="28"/>
          <w:szCs w:val="28"/>
        </w:rPr>
        <w:t xml:space="preserve"> (</w:t>
      </w:r>
      <w:r w:rsidR="00B233BE" w:rsidRPr="00B233BE">
        <w:rPr>
          <w:rStyle w:val="fontstyle01"/>
          <w:rFonts w:asciiTheme="minorHAnsi" w:hAnsiTheme="minorHAnsi"/>
          <w:sz w:val="28"/>
          <w:szCs w:val="28"/>
          <w:highlight w:val="yellow"/>
        </w:rPr>
        <w:t>Fig FM-4</w:t>
      </w:r>
      <w:r w:rsidR="00424EF6">
        <w:rPr>
          <w:rStyle w:val="fontstyle01"/>
          <w:rFonts w:asciiTheme="minorHAnsi" w:hAnsiTheme="minorHAnsi"/>
          <w:sz w:val="28"/>
          <w:szCs w:val="28"/>
        </w:rPr>
        <w:t>)</w:t>
      </w:r>
      <w:r w:rsidR="00BC2AC9">
        <w:rPr>
          <w:rStyle w:val="fontstyle01"/>
          <w:rFonts w:asciiTheme="minorHAnsi" w:hAnsiTheme="minorHAnsi"/>
          <w:sz w:val="28"/>
          <w:szCs w:val="28"/>
        </w:rPr>
        <w:t xml:space="preserve">.  </w:t>
      </w:r>
    </w:p>
    <w:p w:rsidR="00214FFE" w:rsidRDefault="002036A3">
      <w:pPr>
        <w:rPr>
          <w:rStyle w:val="fontstyle01"/>
          <w:rFonts w:asciiTheme="minorHAnsi" w:hAnsiTheme="minorHAnsi"/>
          <w:sz w:val="28"/>
          <w:szCs w:val="28"/>
        </w:rPr>
      </w:pPr>
      <w:r>
        <w:rPr>
          <w:rStyle w:val="fontstyle01"/>
          <w:rFonts w:asciiTheme="minorHAnsi" w:hAnsiTheme="minorHAnsi"/>
          <w:sz w:val="28"/>
          <w:szCs w:val="28"/>
        </w:rPr>
        <w:t>Changes in capelin distribution have been documented to occur in tandem with changes in stock abundance and environmental conditions in both Iceland and Barents Sea capelin stocks (</w:t>
      </w:r>
      <w:proofErr w:type="spellStart"/>
      <w:r>
        <w:rPr>
          <w:rStyle w:val="fontstyle01"/>
          <w:rFonts w:asciiTheme="minorHAnsi" w:hAnsiTheme="minorHAnsi"/>
          <w:sz w:val="28"/>
          <w:szCs w:val="28"/>
        </w:rPr>
        <w:t>Carscadden</w:t>
      </w:r>
      <w:proofErr w:type="spellEnd"/>
      <w:r w:rsidR="00E431B0">
        <w:rPr>
          <w:rStyle w:val="fontstyle01"/>
          <w:rFonts w:asciiTheme="minorHAnsi" w:hAnsiTheme="minorHAnsi"/>
          <w:sz w:val="28"/>
          <w:szCs w:val="28"/>
        </w:rPr>
        <w:t xml:space="preserve"> et al</w:t>
      </w:r>
      <w:r>
        <w:rPr>
          <w:rStyle w:val="fontstyle01"/>
          <w:rFonts w:asciiTheme="minorHAnsi" w:hAnsiTheme="minorHAnsi"/>
          <w:sz w:val="28"/>
          <w:szCs w:val="28"/>
        </w:rPr>
        <w:t xml:space="preserve"> 2013</w:t>
      </w:r>
      <w:r w:rsidR="00D42C56">
        <w:rPr>
          <w:rStyle w:val="fontstyle01"/>
          <w:rFonts w:asciiTheme="minorHAnsi" w:hAnsiTheme="minorHAnsi"/>
          <w:sz w:val="28"/>
          <w:szCs w:val="28"/>
        </w:rPr>
        <w:t>).</w:t>
      </w:r>
      <w:r>
        <w:rPr>
          <w:rStyle w:val="fontstyle01"/>
          <w:rFonts w:asciiTheme="minorHAnsi" w:hAnsiTheme="minorHAnsi"/>
          <w:sz w:val="28"/>
          <w:szCs w:val="28"/>
        </w:rPr>
        <w:t xml:space="preserve"> These changes are best documented for the fall feeding period</w:t>
      </w:r>
      <w:r w:rsidR="00D42C56" w:rsidRPr="00D42C56">
        <w:rPr>
          <w:rStyle w:val="fontstyle01"/>
          <w:rFonts w:asciiTheme="minorHAnsi" w:hAnsiTheme="minorHAnsi"/>
          <w:sz w:val="28"/>
          <w:szCs w:val="28"/>
        </w:rPr>
        <w:t xml:space="preserve"> </w:t>
      </w:r>
      <w:r w:rsidR="00E431B0">
        <w:rPr>
          <w:rStyle w:val="fontstyle01"/>
          <w:rFonts w:asciiTheme="minorHAnsi" w:hAnsiTheme="minorHAnsi"/>
          <w:sz w:val="28"/>
          <w:szCs w:val="28"/>
        </w:rPr>
        <w:t xml:space="preserve">of these stocks </w:t>
      </w:r>
      <w:r w:rsidR="00D42C56">
        <w:rPr>
          <w:rStyle w:val="fontstyle01"/>
          <w:rFonts w:asciiTheme="minorHAnsi" w:hAnsiTheme="minorHAnsi"/>
          <w:sz w:val="28"/>
          <w:szCs w:val="28"/>
        </w:rPr>
        <w:t>(</w:t>
      </w:r>
      <w:proofErr w:type="spellStart"/>
      <w:r w:rsidR="00D42C56">
        <w:rPr>
          <w:rStyle w:val="fontstyle01"/>
          <w:rFonts w:asciiTheme="minorHAnsi" w:hAnsiTheme="minorHAnsi"/>
          <w:sz w:val="28"/>
          <w:szCs w:val="28"/>
        </w:rPr>
        <w:t>Ingvaldsen</w:t>
      </w:r>
      <w:proofErr w:type="spellEnd"/>
      <w:r w:rsidR="00D42C56">
        <w:rPr>
          <w:rStyle w:val="fontstyle01"/>
          <w:rFonts w:asciiTheme="minorHAnsi" w:hAnsiTheme="minorHAnsi"/>
          <w:sz w:val="28"/>
          <w:szCs w:val="28"/>
        </w:rPr>
        <w:t xml:space="preserve"> and </w:t>
      </w:r>
      <w:proofErr w:type="spellStart"/>
      <w:r w:rsidR="00D42C56">
        <w:rPr>
          <w:rStyle w:val="fontstyle01"/>
          <w:rFonts w:asciiTheme="minorHAnsi" w:hAnsiTheme="minorHAnsi"/>
          <w:sz w:val="28"/>
          <w:szCs w:val="28"/>
        </w:rPr>
        <w:t>Gjoesater</w:t>
      </w:r>
      <w:proofErr w:type="spellEnd"/>
      <w:r w:rsidR="00D42C56">
        <w:rPr>
          <w:rStyle w:val="fontstyle01"/>
          <w:rFonts w:asciiTheme="minorHAnsi" w:hAnsiTheme="minorHAnsi"/>
          <w:sz w:val="28"/>
          <w:szCs w:val="28"/>
        </w:rPr>
        <w:t xml:space="preserve"> 2013)</w:t>
      </w:r>
      <w:r w:rsidR="00E431B0">
        <w:rPr>
          <w:rStyle w:val="fontstyle01"/>
          <w:rFonts w:asciiTheme="minorHAnsi" w:hAnsiTheme="minorHAnsi"/>
          <w:sz w:val="28"/>
          <w:szCs w:val="28"/>
        </w:rPr>
        <w:t xml:space="preserve"> although </w:t>
      </w:r>
      <w:r w:rsidR="000F6BA0">
        <w:rPr>
          <w:rStyle w:val="fontstyle01"/>
          <w:rFonts w:asciiTheme="minorHAnsi" w:hAnsiTheme="minorHAnsi"/>
          <w:sz w:val="28"/>
          <w:szCs w:val="28"/>
        </w:rPr>
        <w:t xml:space="preserve">Icelandic capelin feeding north of Iceland </w:t>
      </w:r>
      <w:r w:rsidR="00E431B0">
        <w:rPr>
          <w:rStyle w:val="fontstyle01"/>
          <w:rFonts w:asciiTheme="minorHAnsi" w:hAnsiTheme="minorHAnsi"/>
          <w:sz w:val="28"/>
          <w:szCs w:val="28"/>
        </w:rPr>
        <w:t xml:space="preserve">have been </w:t>
      </w:r>
      <w:r w:rsidR="000F6BA0">
        <w:rPr>
          <w:rStyle w:val="fontstyle01"/>
          <w:rFonts w:asciiTheme="minorHAnsi" w:hAnsiTheme="minorHAnsi"/>
          <w:sz w:val="28"/>
          <w:szCs w:val="28"/>
        </w:rPr>
        <w:t xml:space="preserve">documented to use a route passing on the eastern side of the island most years, but </w:t>
      </w:r>
      <w:r w:rsidR="00430D91">
        <w:rPr>
          <w:rStyle w:val="fontstyle01"/>
          <w:rFonts w:asciiTheme="minorHAnsi" w:hAnsiTheme="minorHAnsi"/>
          <w:sz w:val="28"/>
          <w:szCs w:val="28"/>
        </w:rPr>
        <w:t>occasionally</w:t>
      </w:r>
      <w:r w:rsidR="000F6BA0">
        <w:rPr>
          <w:rStyle w:val="fontstyle01"/>
          <w:rFonts w:asciiTheme="minorHAnsi" w:hAnsiTheme="minorHAnsi"/>
          <w:sz w:val="28"/>
          <w:szCs w:val="28"/>
        </w:rPr>
        <w:t xml:space="preserve"> passing on the western side in </w:t>
      </w:r>
      <w:r w:rsidR="00E431B0">
        <w:rPr>
          <w:rStyle w:val="fontstyle01"/>
          <w:rFonts w:asciiTheme="minorHAnsi" w:hAnsiTheme="minorHAnsi"/>
          <w:sz w:val="28"/>
          <w:szCs w:val="28"/>
        </w:rPr>
        <w:t xml:space="preserve">both </w:t>
      </w:r>
      <w:r w:rsidR="000F6BA0">
        <w:rPr>
          <w:rStyle w:val="fontstyle01"/>
          <w:rFonts w:asciiTheme="minorHAnsi" w:hAnsiTheme="minorHAnsi"/>
          <w:sz w:val="28"/>
          <w:szCs w:val="28"/>
        </w:rPr>
        <w:t xml:space="preserve">cases </w:t>
      </w:r>
      <w:r w:rsidR="00E431B0">
        <w:rPr>
          <w:rStyle w:val="fontstyle01"/>
          <w:rFonts w:asciiTheme="minorHAnsi" w:hAnsiTheme="minorHAnsi"/>
          <w:sz w:val="28"/>
          <w:szCs w:val="28"/>
        </w:rPr>
        <w:t>following bathymetric and temperature profiles</w:t>
      </w:r>
      <w:r w:rsidR="00430D91">
        <w:rPr>
          <w:rStyle w:val="fontstyle01"/>
          <w:rFonts w:asciiTheme="minorHAnsi" w:hAnsiTheme="minorHAnsi"/>
          <w:sz w:val="28"/>
          <w:szCs w:val="28"/>
        </w:rPr>
        <w:t xml:space="preserve"> while minimizing predation by cod (</w:t>
      </w:r>
      <w:r w:rsidR="00430D91">
        <w:rPr>
          <w:rStyle w:val="fontstyle01"/>
          <w:rFonts w:asciiTheme="minorHAnsi" w:hAnsiTheme="minorHAnsi"/>
          <w:sz w:val="28"/>
          <w:szCs w:val="28"/>
          <w:highlight w:val="yellow"/>
        </w:rPr>
        <w:t>Olafsdottir and Rose 201</w:t>
      </w:r>
      <w:r w:rsidR="00430D91">
        <w:rPr>
          <w:rStyle w:val="fontstyle01"/>
          <w:rFonts w:asciiTheme="minorHAnsi" w:hAnsiTheme="minorHAnsi"/>
          <w:sz w:val="28"/>
          <w:szCs w:val="28"/>
        </w:rPr>
        <w:t>2)</w:t>
      </w:r>
      <w:r w:rsidR="00E431B0">
        <w:rPr>
          <w:rStyle w:val="fontstyle01"/>
          <w:rFonts w:asciiTheme="minorHAnsi" w:hAnsiTheme="minorHAnsi"/>
          <w:sz w:val="28"/>
          <w:szCs w:val="28"/>
        </w:rPr>
        <w:t xml:space="preserve">. </w:t>
      </w:r>
      <w:r w:rsidR="00430D91">
        <w:rPr>
          <w:rStyle w:val="fontstyle01"/>
          <w:rFonts w:asciiTheme="minorHAnsi" w:hAnsiTheme="minorHAnsi"/>
          <w:sz w:val="28"/>
          <w:szCs w:val="28"/>
        </w:rPr>
        <w:t xml:space="preserve"> In neither of these cases have these </w:t>
      </w:r>
      <w:r w:rsidR="005140BC">
        <w:rPr>
          <w:rStyle w:val="fontstyle01"/>
          <w:rFonts w:asciiTheme="minorHAnsi" w:hAnsiTheme="minorHAnsi"/>
          <w:sz w:val="28"/>
          <w:szCs w:val="28"/>
        </w:rPr>
        <w:t xml:space="preserve">oceanic </w:t>
      </w:r>
      <w:r w:rsidR="00430D91">
        <w:rPr>
          <w:rStyle w:val="fontstyle01"/>
          <w:rFonts w:asciiTheme="minorHAnsi" w:hAnsiTheme="minorHAnsi"/>
          <w:sz w:val="28"/>
          <w:szCs w:val="28"/>
        </w:rPr>
        <w:t xml:space="preserve">migratory </w:t>
      </w:r>
      <w:r w:rsidR="005140BC">
        <w:rPr>
          <w:rStyle w:val="fontstyle01"/>
          <w:rFonts w:asciiTheme="minorHAnsi" w:hAnsiTheme="minorHAnsi"/>
          <w:sz w:val="28"/>
          <w:szCs w:val="28"/>
        </w:rPr>
        <w:t xml:space="preserve">stocks </w:t>
      </w:r>
      <w:r w:rsidR="00430D91">
        <w:rPr>
          <w:rStyle w:val="fontstyle01"/>
          <w:rFonts w:asciiTheme="minorHAnsi" w:hAnsiTheme="minorHAnsi"/>
          <w:sz w:val="28"/>
          <w:szCs w:val="28"/>
        </w:rPr>
        <w:t>been known to fail to conduct a feeding migration post spawning (</w:t>
      </w:r>
      <w:proofErr w:type="spellStart"/>
      <w:r w:rsidR="00430D91" w:rsidRPr="00430D91">
        <w:rPr>
          <w:rStyle w:val="fontstyle01"/>
          <w:rFonts w:asciiTheme="minorHAnsi" w:hAnsiTheme="minorHAnsi"/>
          <w:sz w:val="28"/>
          <w:szCs w:val="28"/>
          <w:highlight w:val="yellow"/>
        </w:rPr>
        <w:t>Carsacdden</w:t>
      </w:r>
      <w:proofErr w:type="spellEnd"/>
      <w:r w:rsidR="005140BC">
        <w:rPr>
          <w:rStyle w:val="fontstyle01"/>
          <w:rFonts w:asciiTheme="minorHAnsi" w:hAnsiTheme="minorHAnsi"/>
          <w:sz w:val="28"/>
          <w:szCs w:val="28"/>
          <w:highlight w:val="yellow"/>
        </w:rPr>
        <w:t xml:space="preserve"> et al 2013</w:t>
      </w:r>
      <w:r w:rsidR="00430D91" w:rsidRPr="00430D91">
        <w:rPr>
          <w:rStyle w:val="fontstyle01"/>
          <w:rFonts w:asciiTheme="minorHAnsi" w:hAnsiTheme="minorHAnsi"/>
          <w:sz w:val="28"/>
          <w:szCs w:val="28"/>
          <w:highlight w:val="yellow"/>
        </w:rPr>
        <w:t>).</w:t>
      </w:r>
      <w:r w:rsidR="00430D91">
        <w:rPr>
          <w:rStyle w:val="fontstyle01"/>
          <w:rFonts w:asciiTheme="minorHAnsi" w:hAnsiTheme="minorHAnsi"/>
          <w:sz w:val="28"/>
          <w:szCs w:val="28"/>
        </w:rPr>
        <w:t xml:space="preserve">   Frank et al. have suggested that an alternate explanation of the capelin survey index collapse was an abrupt change in capelin migration patterns, with capelin remaining inshore year around.  </w:t>
      </w:r>
      <w:r w:rsidR="00380551">
        <w:rPr>
          <w:rStyle w:val="fontstyle01"/>
          <w:rFonts w:asciiTheme="minorHAnsi" w:hAnsiTheme="minorHAnsi"/>
          <w:sz w:val="28"/>
          <w:szCs w:val="28"/>
        </w:rPr>
        <w:t xml:space="preserve">As evidence for this hypothesis they point to </w:t>
      </w:r>
      <w:r w:rsidR="00380551">
        <w:rPr>
          <w:rStyle w:val="fontstyle01"/>
          <w:rFonts w:asciiTheme="minorHAnsi" w:hAnsiTheme="minorHAnsi"/>
          <w:sz w:val="28"/>
          <w:szCs w:val="28"/>
        </w:rPr>
        <w:lastRenderedPageBreak/>
        <w:t>westerly, inshore shifts in the center of concentration as calculated from the fall bottom trawl surveys between the 1996-2010 period relative to 1985-</w:t>
      </w:r>
      <w:proofErr w:type="gramStart"/>
      <w:r w:rsidR="00380551">
        <w:rPr>
          <w:rStyle w:val="fontstyle01"/>
          <w:rFonts w:asciiTheme="minorHAnsi" w:hAnsiTheme="minorHAnsi"/>
          <w:sz w:val="28"/>
          <w:szCs w:val="28"/>
        </w:rPr>
        <w:t>1995  .</w:t>
      </w:r>
      <w:proofErr w:type="gramEnd"/>
      <w:r w:rsidR="00380551">
        <w:rPr>
          <w:rStyle w:val="fontstyle01"/>
          <w:rFonts w:asciiTheme="minorHAnsi" w:hAnsiTheme="minorHAnsi"/>
          <w:sz w:val="28"/>
          <w:szCs w:val="28"/>
        </w:rPr>
        <w:t xml:space="preserve">  However their own annual mappings demonstrate the high degree of </w:t>
      </w:r>
      <w:proofErr w:type="spellStart"/>
      <w:r w:rsidR="00380551">
        <w:rPr>
          <w:rStyle w:val="fontstyle01"/>
          <w:rFonts w:asciiTheme="minorHAnsi" w:hAnsiTheme="minorHAnsi"/>
          <w:sz w:val="28"/>
          <w:szCs w:val="28"/>
        </w:rPr>
        <w:t>interannual</w:t>
      </w:r>
      <w:proofErr w:type="spellEnd"/>
      <w:r w:rsidR="00380551">
        <w:rPr>
          <w:rStyle w:val="fontstyle01"/>
          <w:rFonts w:asciiTheme="minorHAnsi" w:hAnsiTheme="minorHAnsi"/>
          <w:sz w:val="28"/>
          <w:szCs w:val="28"/>
        </w:rPr>
        <w:t xml:space="preserve"> variability within the earlier period of high acoustic abundance, with inshore distributions occurring in three of the years with the highest abundance index the following spring (1986-1988, Fig S2</w:t>
      </w:r>
      <w:r w:rsidR="00214FFE">
        <w:rPr>
          <w:rStyle w:val="fontstyle01"/>
          <w:rFonts w:asciiTheme="minorHAnsi" w:hAnsiTheme="minorHAnsi"/>
          <w:sz w:val="28"/>
          <w:szCs w:val="28"/>
        </w:rPr>
        <w:t xml:space="preserve"> Fran</w:t>
      </w:r>
      <w:r w:rsidR="005D450A">
        <w:rPr>
          <w:rStyle w:val="fontstyle01"/>
          <w:rFonts w:asciiTheme="minorHAnsi" w:hAnsiTheme="minorHAnsi"/>
          <w:sz w:val="28"/>
          <w:szCs w:val="28"/>
        </w:rPr>
        <w:t>k</w:t>
      </w:r>
      <w:r w:rsidR="00214FFE">
        <w:rPr>
          <w:rStyle w:val="fontstyle01"/>
          <w:rFonts w:asciiTheme="minorHAnsi" w:hAnsiTheme="minorHAnsi"/>
          <w:sz w:val="28"/>
          <w:szCs w:val="28"/>
        </w:rPr>
        <w:t xml:space="preserve"> et al</w:t>
      </w:r>
      <w:r w:rsidR="00380551">
        <w:rPr>
          <w:rStyle w:val="fontstyle01"/>
          <w:rFonts w:asciiTheme="minorHAnsi" w:hAnsiTheme="minorHAnsi"/>
          <w:sz w:val="28"/>
          <w:szCs w:val="28"/>
        </w:rPr>
        <w:t>)</w:t>
      </w:r>
      <w:r w:rsidR="00214FFE">
        <w:rPr>
          <w:rStyle w:val="fontstyle01"/>
          <w:rFonts w:asciiTheme="minorHAnsi" w:hAnsiTheme="minorHAnsi"/>
          <w:sz w:val="28"/>
          <w:szCs w:val="28"/>
        </w:rPr>
        <w:t xml:space="preserve">.  </w:t>
      </w:r>
      <w:r w:rsidR="00380551">
        <w:rPr>
          <w:rStyle w:val="fontstyle01"/>
          <w:rFonts w:asciiTheme="minorHAnsi" w:hAnsiTheme="minorHAnsi"/>
          <w:sz w:val="28"/>
          <w:szCs w:val="28"/>
        </w:rPr>
        <w:t xml:space="preserve"> </w:t>
      </w:r>
    </w:p>
    <w:p w:rsidR="00F461E3" w:rsidRDefault="009D7ED2">
      <w:pPr>
        <w:rPr>
          <w:rStyle w:val="fontstyle01"/>
          <w:rFonts w:asciiTheme="minorHAnsi" w:hAnsiTheme="minorHAnsi"/>
          <w:sz w:val="28"/>
          <w:szCs w:val="28"/>
        </w:rPr>
      </w:pPr>
      <w:r>
        <w:rPr>
          <w:rStyle w:val="fontstyle01"/>
          <w:rFonts w:asciiTheme="minorHAnsi" w:hAnsiTheme="minorHAnsi"/>
          <w:sz w:val="28"/>
          <w:szCs w:val="28"/>
        </w:rPr>
        <w:t xml:space="preserve">This hypothesis was also explored using data from </w:t>
      </w:r>
      <w:r w:rsidR="00214FFE">
        <w:rPr>
          <w:rStyle w:val="fontstyle01"/>
          <w:rFonts w:asciiTheme="minorHAnsi" w:hAnsiTheme="minorHAnsi"/>
          <w:sz w:val="28"/>
          <w:szCs w:val="28"/>
        </w:rPr>
        <w:t xml:space="preserve">the spring survey.  If post spawning capelin remained in the </w:t>
      </w:r>
      <w:proofErr w:type="spellStart"/>
      <w:r w:rsidR="00214FFE">
        <w:rPr>
          <w:rStyle w:val="fontstyle01"/>
          <w:rFonts w:asciiTheme="minorHAnsi" w:hAnsiTheme="minorHAnsi"/>
          <w:sz w:val="28"/>
          <w:szCs w:val="28"/>
        </w:rPr>
        <w:t>embayments</w:t>
      </w:r>
      <w:proofErr w:type="spellEnd"/>
      <w:r w:rsidR="00214FFE">
        <w:rPr>
          <w:rStyle w:val="fontstyle01"/>
          <w:rFonts w:asciiTheme="minorHAnsi" w:hAnsiTheme="minorHAnsi"/>
          <w:sz w:val="28"/>
          <w:szCs w:val="28"/>
        </w:rPr>
        <w:t xml:space="preserve"> year around</w:t>
      </w:r>
      <w:r>
        <w:rPr>
          <w:rStyle w:val="fontstyle01"/>
          <w:rFonts w:asciiTheme="minorHAnsi" w:hAnsiTheme="minorHAnsi"/>
          <w:sz w:val="28"/>
          <w:szCs w:val="28"/>
        </w:rPr>
        <w:t xml:space="preserve"> as postulated</w:t>
      </w:r>
      <w:r w:rsidR="00214FFE">
        <w:rPr>
          <w:rStyle w:val="fontstyle01"/>
          <w:rFonts w:asciiTheme="minorHAnsi" w:hAnsiTheme="minorHAnsi"/>
          <w:sz w:val="28"/>
          <w:szCs w:val="28"/>
        </w:rPr>
        <w:t>, or had undergone an inshore shift in distribution</w:t>
      </w:r>
      <w:r>
        <w:rPr>
          <w:rStyle w:val="fontstyle01"/>
          <w:rFonts w:asciiTheme="minorHAnsi" w:hAnsiTheme="minorHAnsi"/>
          <w:sz w:val="28"/>
          <w:szCs w:val="28"/>
        </w:rPr>
        <w:t>,</w:t>
      </w:r>
      <w:r w:rsidR="00214FFE">
        <w:rPr>
          <w:rStyle w:val="fontstyle01"/>
          <w:rFonts w:asciiTheme="minorHAnsi" w:hAnsiTheme="minorHAnsi"/>
          <w:sz w:val="28"/>
          <w:szCs w:val="28"/>
        </w:rPr>
        <w:t xml:space="preserve"> we would expect to see a change in the ratio of immature to mature fish in the </w:t>
      </w:r>
      <w:r>
        <w:rPr>
          <w:rStyle w:val="fontstyle01"/>
          <w:rFonts w:asciiTheme="minorHAnsi" w:hAnsiTheme="minorHAnsi"/>
          <w:sz w:val="28"/>
          <w:szCs w:val="28"/>
        </w:rPr>
        <w:t xml:space="preserve">surveyed </w:t>
      </w:r>
      <w:r w:rsidR="00214FFE">
        <w:rPr>
          <w:rStyle w:val="fontstyle01"/>
          <w:rFonts w:asciiTheme="minorHAnsi" w:hAnsiTheme="minorHAnsi"/>
          <w:sz w:val="28"/>
          <w:szCs w:val="28"/>
        </w:rPr>
        <w:t>strata</w:t>
      </w:r>
      <w:r>
        <w:rPr>
          <w:rStyle w:val="fontstyle01"/>
          <w:rFonts w:asciiTheme="minorHAnsi" w:hAnsiTheme="minorHAnsi"/>
          <w:sz w:val="28"/>
          <w:szCs w:val="28"/>
        </w:rPr>
        <w:t>.</w:t>
      </w:r>
      <w:r w:rsidR="00214FFE">
        <w:rPr>
          <w:rStyle w:val="fontstyle01"/>
          <w:rFonts w:asciiTheme="minorHAnsi" w:hAnsiTheme="minorHAnsi"/>
          <w:sz w:val="28"/>
          <w:szCs w:val="28"/>
        </w:rPr>
        <w:t xml:space="preserve"> </w:t>
      </w:r>
      <w:r>
        <w:rPr>
          <w:rStyle w:val="fontstyle01"/>
          <w:rFonts w:asciiTheme="minorHAnsi" w:hAnsiTheme="minorHAnsi"/>
          <w:sz w:val="28"/>
          <w:szCs w:val="28"/>
        </w:rPr>
        <w:t xml:space="preserve"> </w:t>
      </w:r>
      <w:r w:rsidR="00214FFE">
        <w:rPr>
          <w:rStyle w:val="fontstyle01"/>
          <w:rFonts w:asciiTheme="minorHAnsi" w:hAnsiTheme="minorHAnsi"/>
          <w:sz w:val="28"/>
          <w:szCs w:val="28"/>
        </w:rPr>
        <w:t xml:space="preserve">Yet the </w:t>
      </w:r>
      <w:proofErr w:type="gramStart"/>
      <w:r>
        <w:rPr>
          <w:rStyle w:val="fontstyle01"/>
          <w:rFonts w:asciiTheme="minorHAnsi" w:hAnsiTheme="minorHAnsi"/>
          <w:sz w:val="28"/>
          <w:szCs w:val="28"/>
        </w:rPr>
        <w:t xml:space="preserve">proportion of immature fish </w:t>
      </w:r>
      <w:r w:rsidR="00214FFE">
        <w:rPr>
          <w:rStyle w:val="fontstyle01"/>
          <w:rFonts w:asciiTheme="minorHAnsi" w:hAnsiTheme="minorHAnsi"/>
          <w:sz w:val="28"/>
          <w:szCs w:val="28"/>
        </w:rPr>
        <w:t>differ</w:t>
      </w:r>
      <w:proofErr w:type="gramEnd"/>
      <w:r w:rsidR="00214FFE">
        <w:rPr>
          <w:rStyle w:val="fontstyle01"/>
          <w:rFonts w:asciiTheme="minorHAnsi" w:hAnsiTheme="minorHAnsi"/>
          <w:sz w:val="28"/>
          <w:szCs w:val="28"/>
        </w:rPr>
        <w:t xml:space="preserve"> significantly over the period of the decline</w:t>
      </w:r>
      <w:r>
        <w:rPr>
          <w:rStyle w:val="fontstyle01"/>
          <w:rFonts w:asciiTheme="minorHAnsi" w:hAnsiTheme="minorHAnsi"/>
          <w:sz w:val="28"/>
          <w:szCs w:val="28"/>
        </w:rPr>
        <w:t xml:space="preserve"> (1985-1992)</w:t>
      </w:r>
      <w:r w:rsidR="00F86168">
        <w:rPr>
          <w:rStyle w:val="fontstyle01"/>
          <w:rFonts w:asciiTheme="minorHAnsi" w:hAnsiTheme="minorHAnsi"/>
          <w:sz w:val="28"/>
          <w:szCs w:val="28"/>
        </w:rPr>
        <w:t xml:space="preserve">. </w:t>
      </w:r>
      <w:r w:rsidRPr="009D7ED2">
        <w:rPr>
          <w:rStyle w:val="fontstyle01"/>
          <w:rFonts w:asciiTheme="minorHAnsi" w:hAnsiTheme="minorHAnsi"/>
          <w:sz w:val="28"/>
          <w:szCs w:val="28"/>
          <w:highlight w:val="yellow"/>
        </w:rPr>
        <w:t>Aaron</w:t>
      </w:r>
      <w:r>
        <w:rPr>
          <w:rStyle w:val="fontstyle01"/>
          <w:rFonts w:asciiTheme="minorHAnsi" w:hAnsiTheme="minorHAnsi"/>
          <w:sz w:val="28"/>
          <w:szCs w:val="28"/>
          <w:highlight w:val="yellow"/>
        </w:rPr>
        <w:t xml:space="preserve"> </w:t>
      </w:r>
      <w:r w:rsidR="00F70462">
        <w:rPr>
          <w:rStyle w:val="fontstyle01"/>
          <w:rFonts w:asciiTheme="minorHAnsi" w:hAnsiTheme="minorHAnsi"/>
          <w:sz w:val="28"/>
          <w:szCs w:val="28"/>
          <w:highlight w:val="yellow"/>
        </w:rPr>
        <w:t>can you provide stats ple</w:t>
      </w:r>
      <w:r>
        <w:rPr>
          <w:rStyle w:val="fontstyle01"/>
          <w:rFonts w:asciiTheme="minorHAnsi" w:hAnsiTheme="minorHAnsi"/>
          <w:sz w:val="28"/>
          <w:szCs w:val="28"/>
          <w:highlight w:val="yellow"/>
        </w:rPr>
        <w:t>a</w:t>
      </w:r>
      <w:r w:rsidR="00F70462">
        <w:rPr>
          <w:rStyle w:val="fontstyle01"/>
          <w:rFonts w:asciiTheme="minorHAnsi" w:hAnsiTheme="minorHAnsi"/>
          <w:sz w:val="28"/>
          <w:szCs w:val="28"/>
          <w:highlight w:val="yellow"/>
        </w:rPr>
        <w:t>s</w:t>
      </w:r>
      <w:r>
        <w:rPr>
          <w:rStyle w:val="fontstyle01"/>
          <w:rFonts w:asciiTheme="minorHAnsi" w:hAnsiTheme="minorHAnsi"/>
          <w:sz w:val="28"/>
          <w:szCs w:val="28"/>
          <w:highlight w:val="yellow"/>
        </w:rPr>
        <w:t>e</w:t>
      </w:r>
      <w:r w:rsidRPr="009D7ED2">
        <w:rPr>
          <w:rStyle w:val="fontstyle01"/>
          <w:rFonts w:asciiTheme="minorHAnsi" w:hAnsiTheme="minorHAnsi"/>
          <w:sz w:val="28"/>
          <w:szCs w:val="28"/>
          <w:highlight w:val="yellow"/>
        </w:rPr>
        <w:t>?</w:t>
      </w:r>
      <w:r>
        <w:rPr>
          <w:rStyle w:val="fontstyle01"/>
          <w:rFonts w:asciiTheme="minorHAnsi" w:hAnsiTheme="minorHAnsi"/>
          <w:sz w:val="28"/>
          <w:szCs w:val="28"/>
        </w:rPr>
        <w:t>)</w:t>
      </w:r>
      <w:proofErr w:type="gramStart"/>
      <w:r w:rsidR="00214FFE">
        <w:rPr>
          <w:rStyle w:val="fontstyle01"/>
          <w:rFonts w:asciiTheme="minorHAnsi" w:hAnsiTheme="minorHAnsi"/>
          <w:sz w:val="28"/>
          <w:szCs w:val="28"/>
        </w:rPr>
        <w:t xml:space="preserve">, </w:t>
      </w:r>
      <w:r>
        <w:rPr>
          <w:rStyle w:val="fontstyle01"/>
          <w:rFonts w:asciiTheme="minorHAnsi" w:hAnsiTheme="minorHAnsi"/>
          <w:sz w:val="28"/>
          <w:szCs w:val="28"/>
        </w:rPr>
        <w:t xml:space="preserve"> </w:t>
      </w:r>
      <w:r w:rsidR="00214FFE">
        <w:rPr>
          <w:rStyle w:val="fontstyle01"/>
          <w:rFonts w:asciiTheme="minorHAnsi" w:hAnsiTheme="minorHAnsi"/>
          <w:sz w:val="28"/>
          <w:szCs w:val="28"/>
        </w:rPr>
        <w:t>although</w:t>
      </w:r>
      <w:proofErr w:type="gramEnd"/>
      <w:r w:rsidR="00214FFE">
        <w:rPr>
          <w:rStyle w:val="fontstyle01"/>
          <w:rFonts w:asciiTheme="minorHAnsi" w:hAnsiTheme="minorHAnsi"/>
          <w:sz w:val="28"/>
          <w:szCs w:val="28"/>
        </w:rPr>
        <w:t xml:space="preserve"> the proportion of maturing fish offshore increased in all areas </w:t>
      </w:r>
      <w:r w:rsidR="00214FFE" w:rsidRPr="00214FFE">
        <w:rPr>
          <w:rStyle w:val="fontstyle01"/>
          <w:rFonts w:asciiTheme="minorHAnsi" w:hAnsiTheme="minorHAnsi"/>
          <w:sz w:val="28"/>
          <w:szCs w:val="28"/>
          <w:highlight w:val="yellow"/>
        </w:rPr>
        <w:t xml:space="preserve">(Fig </w:t>
      </w:r>
      <w:r>
        <w:rPr>
          <w:rStyle w:val="fontstyle01"/>
          <w:rFonts w:asciiTheme="minorHAnsi" w:hAnsiTheme="minorHAnsi"/>
          <w:sz w:val="28"/>
          <w:szCs w:val="28"/>
          <w:highlight w:val="yellow"/>
        </w:rPr>
        <w:t xml:space="preserve"> FM-5</w:t>
      </w:r>
      <w:r w:rsidR="00214FFE" w:rsidRPr="00214FFE">
        <w:rPr>
          <w:rStyle w:val="fontstyle01"/>
          <w:rFonts w:asciiTheme="minorHAnsi" w:hAnsiTheme="minorHAnsi"/>
          <w:sz w:val="28"/>
          <w:szCs w:val="28"/>
          <w:highlight w:val="yellow"/>
        </w:rPr>
        <w:t>).</w:t>
      </w:r>
      <w:r w:rsidR="00214FFE">
        <w:rPr>
          <w:rStyle w:val="fontstyle01"/>
          <w:rFonts w:asciiTheme="minorHAnsi" w:hAnsiTheme="minorHAnsi"/>
          <w:sz w:val="28"/>
          <w:szCs w:val="28"/>
        </w:rPr>
        <w:t xml:space="preserve">  </w:t>
      </w:r>
    </w:p>
    <w:p w:rsidR="007B7949" w:rsidRDefault="00F86168">
      <w:pPr>
        <w:rPr>
          <w:rStyle w:val="fontstyle01"/>
          <w:rFonts w:asciiTheme="minorHAnsi" w:hAnsiTheme="minorHAnsi"/>
          <w:sz w:val="28"/>
          <w:szCs w:val="28"/>
        </w:rPr>
      </w:pPr>
      <w:r>
        <w:rPr>
          <w:rStyle w:val="fontstyle01"/>
          <w:rFonts w:asciiTheme="minorHAnsi" w:hAnsiTheme="minorHAnsi"/>
          <w:sz w:val="28"/>
          <w:szCs w:val="28"/>
        </w:rPr>
        <w:t xml:space="preserve">From 1967-1968 seasonal surveys of capelin were conducted in Trinity Bay, an important capelin spawning area (Winters 1970).  These surveys revealed overwintering mature capelin near bottom in depths from 140 -200m.  They also revealed large schools of immature fish.  Although the amounts of capelin present were not quantified, </w:t>
      </w:r>
      <w:proofErr w:type="gramStart"/>
      <w:r>
        <w:rPr>
          <w:rStyle w:val="fontstyle01"/>
          <w:rFonts w:asciiTheme="minorHAnsi" w:hAnsiTheme="minorHAnsi"/>
          <w:sz w:val="28"/>
          <w:szCs w:val="28"/>
        </w:rPr>
        <w:t>Winters</w:t>
      </w:r>
      <w:proofErr w:type="gramEnd"/>
      <w:r>
        <w:rPr>
          <w:rStyle w:val="fontstyle01"/>
          <w:rFonts w:asciiTheme="minorHAnsi" w:hAnsiTheme="minorHAnsi"/>
          <w:sz w:val="28"/>
          <w:szCs w:val="28"/>
        </w:rPr>
        <w:t xml:space="preserve"> suggested that adequate numbers might be present to support a winter trawl fishery. </w:t>
      </w:r>
      <w:r w:rsidR="003104F7">
        <w:rPr>
          <w:rStyle w:val="fontstyle01"/>
          <w:rFonts w:asciiTheme="minorHAnsi" w:hAnsiTheme="minorHAnsi"/>
          <w:sz w:val="28"/>
          <w:szCs w:val="28"/>
        </w:rPr>
        <w:t xml:space="preserve">From 2002 another </w:t>
      </w:r>
      <w:r>
        <w:rPr>
          <w:rStyle w:val="fontstyle01"/>
          <w:rFonts w:asciiTheme="minorHAnsi" w:hAnsiTheme="minorHAnsi"/>
          <w:sz w:val="28"/>
          <w:szCs w:val="28"/>
        </w:rPr>
        <w:t xml:space="preserve">series of seasonal acoustic surveys </w:t>
      </w:r>
      <w:r w:rsidR="00F461E3">
        <w:rPr>
          <w:rStyle w:val="fontstyle01"/>
          <w:rFonts w:asciiTheme="minorHAnsi" w:hAnsiTheme="minorHAnsi"/>
          <w:sz w:val="28"/>
          <w:szCs w:val="28"/>
        </w:rPr>
        <w:t xml:space="preserve">(January, June and September) </w:t>
      </w:r>
      <w:r>
        <w:rPr>
          <w:rStyle w:val="fontstyle01"/>
          <w:rFonts w:asciiTheme="minorHAnsi" w:hAnsiTheme="minorHAnsi"/>
          <w:sz w:val="28"/>
          <w:szCs w:val="28"/>
        </w:rPr>
        <w:t>were conducted</w:t>
      </w:r>
      <w:r w:rsidR="003104F7">
        <w:rPr>
          <w:rStyle w:val="fontstyle01"/>
          <w:rFonts w:asciiTheme="minorHAnsi" w:hAnsiTheme="minorHAnsi"/>
          <w:sz w:val="28"/>
          <w:szCs w:val="28"/>
        </w:rPr>
        <w:t xml:space="preserve">. </w:t>
      </w:r>
      <w:proofErr w:type="gramStart"/>
      <w:r w:rsidR="003104F7">
        <w:rPr>
          <w:rStyle w:val="fontstyle01"/>
          <w:rFonts w:asciiTheme="minorHAnsi" w:hAnsiTheme="minorHAnsi"/>
          <w:sz w:val="28"/>
          <w:szCs w:val="28"/>
        </w:rPr>
        <w:t>(</w:t>
      </w:r>
      <w:r w:rsidR="003104F7" w:rsidRPr="003104F7">
        <w:rPr>
          <w:rStyle w:val="fontstyle01"/>
          <w:rFonts w:asciiTheme="minorHAnsi" w:hAnsiTheme="minorHAnsi"/>
          <w:sz w:val="28"/>
          <w:szCs w:val="28"/>
          <w:highlight w:val="yellow"/>
        </w:rPr>
        <w:t>Ta</w:t>
      </w:r>
      <w:r w:rsidRPr="00F86168">
        <w:rPr>
          <w:rStyle w:val="fontstyle01"/>
          <w:rFonts w:asciiTheme="minorHAnsi" w:hAnsiTheme="minorHAnsi"/>
          <w:sz w:val="28"/>
          <w:szCs w:val="28"/>
          <w:highlight w:val="yellow"/>
        </w:rPr>
        <w:t>ble).</w:t>
      </w:r>
      <w:proofErr w:type="gramEnd"/>
      <w:r>
        <w:rPr>
          <w:rStyle w:val="fontstyle01"/>
          <w:rFonts w:asciiTheme="minorHAnsi" w:hAnsiTheme="minorHAnsi"/>
          <w:sz w:val="28"/>
          <w:szCs w:val="28"/>
        </w:rPr>
        <w:t xml:space="preserve">  </w:t>
      </w:r>
      <w:r w:rsidR="00F461E3">
        <w:rPr>
          <w:rStyle w:val="fontstyle01"/>
          <w:rFonts w:asciiTheme="minorHAnsi" w:hAnsiTheme="minorHAnsi"/>
          <w:sz w:val="28"/>
          <w:szCs w:val="28"/>
        </w:rPr>
        <w:t xml:space="preserve"> </w:t>
      </w:r>
      <w:r w:rsidR="009C06AD">
        <w:rPr>
          <w:rStyle w:val="fontstyle01"/>
          <w:rFonts w:asciiTheme="minorHAnsi" w:hAnsiTheme="minorHAnsi"/>
          <w:sz w:val="28"/>
          <w:szCs w:val="28"/>
        </w:rPr>
        <w:t>S</w:t>
      </w:r>
      <w:r w:rsidR="00413266">
        <w:rPr>
          <w:rStyle w:val="fontstyle01"/>
          <w:rFonts w:asciiTheme="minorHAnsi" w:hAnsiTheme="minorHAnsi"/>
          <w:sz w:val="28"/>
          <w:szCs w:val="28"/>
        </w:rPr>
        <w:t xml:space="preserve">urveys were conducted from </w:t>
      </w:r>
      <w:r w:rsidR="00E77CE6">
        <w:rPr>
          <w:rStyle w:val="fontstyle01"/>
          <w:rFonts w:asciiTheme="minorHAnsi" w:hAnsiTheme="minorHAnsi"/>
          <w:sz w:val="28"/>
          <w:szCs w:val="28"/>
        </w:rPr>
        <w:t>a 23 m inshore research vessel (</w:t>
      </w:r>
      <w:r w:rsidR="00413266">
        <w:rPr>
          <w:rStyle w:val="fontstyle01"/>
          <w:rFonts w:asciiTheme="minorHAnsi" w:hAnsiTheme="minorHAnsi"/>
          <w:sz w:val="28"/>
          <w:szCs w:val="28"/>
        </w:rPr>
        <w:t xml:space="preserve">CCGS </w:t>
      </w:r>
      <w:proofErr w:type="spellStart"/>
      <w:r w:rsidR="00413266">
        <w:rPr>
          <w:rStyle w:val="fontstyle01"/>
          <w:rFonts w:asciiTheme="minorHAnsi" w:hAnsiTheme="minorHAnsi"/>
          <w:sz w:val="28"/>
          <w:szCs w:val="28"/>
        </w:rPr>
        <w:t>Shamook</w:t>
      </w:r>
      <w:proofErr w:type="spellEnd"/>
      <w:r w:rsidR="00E77CE6">
        <w:rPr>
          <w:rStyle w:val="fontstyle01"/>
          <w:rFonts w:asciiTheme="minorHAnsi" w:hAnsiTheme="minorHAnsi"/>
          <w:sz w:val="28"/>
          <w:szCs w:val="28"/>
        </w:rPr>
        <w:t>)</w:t>
      </w:r>
      <w:r w:rsidR="00413266">
        <w:rPr>
          <w:rStyle w:val="fontstyle01"/>
          <w:rFonts w:asciiTheme="minorHAnsi" w:hAnsiTheme="minorHAnsi"/>
          <w:sz w:val="28"/>
          <w:szCs w:val="28"/>
        </w:rPr>
        <w:t xml:space="preserve"> using a calibrated EK500 </w:t>
      </w:r>
      <w:proofErr w:type="spellStart"/>
      <w:r w:rsidR="00413266">
        <w:rPr>
          <w:rStyle w:val="fontstyle01"/>
          <w:rFonts w:asciiTheme="minorHAnsi" w:hAnsiTheme="minorHAnsi"/>
          <w:sz w:val="28"/>
          <w:szCs w:val="28"/>
        </w:rPr>
        <w:t>ecohosounder</w:t>
      </w:r>
      <w:proofErr w:type="spellEnd"/>
      <w:r w:rsidR="00413266">
        <w:rPr>
          <w:rStyle w:val="fontstyle01"/>
          <w:rFonts w:asciiTheme="minorHAnsi" w:hAnsiTheme="minorHAnsi"/>
          <w:sz w:val="28"/>
          <w:szCs w:val="28"/>
        </w:rPr>
        <w:t xml:space="preserve"> with a towed 38 kH</w:t>
      </w:r>
      <w:r w:rsidR="00E77CE6">
        <w:rPr>
          <w:rStyle w:val="fontstyle01"/>
          <w:rFonts w:asciiTheme="minorHAnsi" w:hAnsiTheme="minorHAnsi"/>
          <w:sz w:val="28"/>
          <w:szCs w:val="28"/>
        </w:rPr>
        <w:t>z</w:t>
      </w:r>
      <w:r w:rsidR="00413266">
        <w:rPr>
          <w:rStyle w:val="fontstyle01"/>
          <w:rFonts w:asciiTheme="minorHAnsi" w:hAnsiTheme="minorHAnsi"/>
          <w:sz w:val="28"/>
          <w:szCs w:val="28"/>
        </w:rPr>
        <w:t xml:space="preserve"> transducer.  </w:t>
      </w:r>
      <w:r w:rsidR="00E77CE6">
        <w:rPr>
          <w:rStyle w:val="fontstyle01"/>
          <w:rFonts w:asciiTheme="minorHAnsi" w:hAnsiTheme="minorHAnsi"/>
          <w:sz w:val="28"/>
          <w:szCs w:val="28"/>
        </w:rPr>
        <w:t>S</w:t>
      </w:r>
      <w:r w:rsidR="00413266">
        <w:rPr>
          <w:rStyle w:val="fontstyle01"/>
          <w:rFonts w:asciiTheme="minorHAnsi" w:hAnsiTheme="minorHAnsi"/>
          <w:sz w:val="28"/>
          <w:szCs w:val="28"/>
        </w:rPr>
        <w:t>urvey</w:t>
      </w:r>
      <w:r w:rsidR="00E77CE6">
        <w:rPr>
          <w:rStyle w:val="fontstyle01"/>
          <w:rFonts w:asciiTheme="minorHAnsi" w:hAnsiTheme="minorHAnsi"/>
          <w:sz w:val="28"/>
          <w:szCs w:val="28"/>
        </w:rPr>
        <w:t>s</w:t>
      </w:r>
      <w:r w:rsidR="00413266">
        <w:rPr>
          <w:rStyle w:val="fontstyle01"/>
          <w:rFonts w:asciiTheme="minorHAnsi" w:hAnsiTheme="minorHAnsi"/>
          <w:sz w:val="28"/>
          <w:szCs w:val="28"/>
        </w:rPr>
        <w:t xml:space="preserve"> </w:t>
      </w:r>
      <w:r w:rsidR="005D450A">
        <w:rPr>
          <w:rStyle w:val="fontstyle01"/>
          <w:rFonts w:asciiTheme="minorHAnsi" w:hAnsiTheme="minorHAnsi"/>
          <w:sz w:val="28"/>
          <w:szCs w:val="28"/>
        </w:rPr>
        <w:t xml:space="preserve">followed a fixed transect design and </w:t>
      </w:r>
      <w:r w:rsidR="00413266">
        <w:rPr>
          <w:rStyle w:val="fontstyle01"/>
          <w:rFonts w:asciiTheme="minorHAnsi" w:hAnsiTheme="minorHAnsi"/>
          <w:sz w:val="28"/>
          <w:szCs w:val="28"/>
        </w:rPr>
        <w:t>covered both the main portion</w:t>
      </w:r>
      <w:r w:rsidR="00E77CE6">
        <w:rPr>
          <w:rStyle w:val="fontstyle01"/>
          <w:rFonts w:asciiTheme="minorHAnsi" w:hAnsiTheme="minorHAnsi"/>
          <w:sz w:val="28"/>
          <w:szCs w:val="28"/>
        </w:rPr>
        <w:t>s</w:t>
      </w:r>
      <w:r w:rsidR="00413266">
        <w:rPr>
          <w:rStyle w:val="fontstyle01"/>
          <w:rFonts w:asciiTheme="minorHAnsi" w:hAnsiTheme="minorHAnsi"/>
          <w:sz w:val="28"/>
          <w:szCs w:val="28"/>
        </w:rPr>
        <w:t xml:space="preserve"> </w:t>
      </w:r>
      <w:r w:rsidR="00E77CE6">
        <w:rPr>
          <w:rStyle w:val="fontstyle01"/>
          <w:rFonts w:asciiTheme="minorHAnsi" w:hAnsiTheme="minorHAnsi"/>
          <w:sz w:val="28"/>
          <w:szCs w:val="28"/>
        </w:rPr>
        <w:t xml:space="preserve">and the four arms of Trinity Bay </w:t>
      </w:r>
      <w:r w:rsidR="00EF11F5" w:rsidRPr="009C06AD">
        <w:rPr>
          <w:rStyle w:val="fontstyle01"/>
          <w:rFonts w:asciiTheme="minorHAnsi" w:hAnsiTheme="minorHAnsi"/>
          <w:sz w:val="28"/>
          <w:szCs w:val="28"/>
          <w:highlight w:val="yellow"/>
        </w:rPr>
        <w:t>(Fig</w:t>
      </w:r>
      <w:r>
        <w:rPr>
          <w:rStyle w:val="fontstyle01"/>
          <w:rFonts w:asciiTheme="minorHAnsi" w:hAnsiTheme="minorHAnsi"/>
          <w:sz w:val="28"/>
          <w:szCs w:val="28"/>
          <w:highlight w:val="yellow"/>
        </w:rPr>
        <w:t xml:space="preserve"> FM-</w:t>
      </w:r>
      <w:proofErr w:type="gramStart"/>
      <w:r>
        <w:rPr>
          <w:rStyle w:val="fontstyle01"/>
          <w:rFonts w:asciiTheme="minorHAnsi" w:hAnsiTheme="minorHAnsi"/>
          <w:sz w:val="28"/>
          <w:szCs w:val="28"/>
          <w:highlight w:val="yellow"/>
        </w:rPr>
        <w:t>6</w:t>
      </w:r>
      <w:r w:rsidR="009D7ED2">
        <w:rPr>
          <w:rStyle w:val="fontstyle01"/>
          <w:rFonts w:asciiTheme="minorHAnsi" w:hAnsiTheme="minorHAnsi"/>
          <w:sz w:val="28"/>
          <w:szCs w:val="28"/>
          <w:highlight w:val="yellow"/>
        </w:rPr>
        <w:t xml:space="preserve"> </w:t>
      </w:r>
      <w:r w:rsidR="00EF11F5" w:rsidRPr="009C06AD">
        <w:rPr>
          <w:rStyle w:val="fontstyle01"/>
          <w:rFonts w:asciiTheme="minorHAnsi" w:hAnsiTheme="minorHAnsi"/>
          <w:sz w:val="28"/>
          <w:szCs w:val="28"/>
          <w:highlight w:val="yellow"/>
        </w:rPr>
        <w:t>)</w:t>
      </w:r>
      <w:proofErr w:type="gramEnd"/>
      <w:r w:rsidR="00413266" w:rsidRPr="009C06AD">
        <w:rPr>
          <w:rStyle w:val="fontstyle01"/>
          <w:rFonts w:asciiTheme="minorHAnsi" w:hAnsiTheme="minorHAnsi"/>
          <w:sz w:val="28"/>
          <w:szCs w:val="28"/>
          <w:highlight w:val="yellow"/>
        </w:rPr>
        <w:t>.</w:t>
      </w:r>
      <w:r w:rsidR="00413266">
        <w:rPr>
          <w:rStyle w:val="fontstyle01"/>
          <w:rFonts w:asciiTheme="minorHAnsi" w:hAnsiTheme="minorHAnsi"/>
          <w:sz w:val="28"/>
          <w:szCs w:val="28"/>
        </w:rPr>
        <w:t xml:space="preserve">  </w:t>
      </w:r>
      <w:r w:rsidR="00E77CE6">
        <w:rPr>
          <w:rStyle w:val="fontstyle01"/>
          <w:rFonts w:asciiTheme="minorHAnsi" w:hAnsiTheme="minorHAnsi"/>
          <w:sz w:val="28"/>
          <w:szCs w:val="28"/>
        </w:rPr>
        <w:t>When acoustic targets were encountered</w:t>
      </w:r>
      <w:r w:rsidR="005D450A">
        <w:rPr>
          <w:rStyle w:val="fontstyle01"/>
          <w:rFonts w:asciiTheme="minorHAnsi" w:hAnsiTheme="minorHAnsi"/>
          <w:sz w:val="28"/>
          <w:szCs w:val="28"/>
        </w:rPr>
        <w:t>,</w:t>
      </w:r>
      <w:r w:rsidR="00E77CE6">
        <w:rPr>
          <w:rStyle w:val="fontstyle01"/>
          <w:rFonts w:asciiTheme="minorHAnsi" w:hAnsiTheme="minorHAnsi"/>
          <w:sz w:val="28"/>
          <w:szCs w:val="28"/>
        </w:rPr>
        <w:t xml:space="preserve"> s</w:t>
      </w:r>
      <w:r w:rsidR="00413266">
        <w:rPr>
          <w:rStyle w:val="fontstyle01"/>
          <w:rFonts w:asciiTheme="minorHAnsi" w:hAnsiTheme="minorHAnsi"/>
          <w:sz w:val="28"/>
          <w:szCs w:val="28"/>
        </w:rPr>
        <w:t xml:space="preserve">ampling </w:t>
      </w:r>
      <w:r w:rsidR="00E77CE6">
        <w:rPr>
          <w:rStyle w:val="fontstyle01"/>
          <w:rFonts w:asciiTheme="minorHAnsi" w:hAnsiTheme="minorHAnsi"/>
          <w:sz w:val="28"/>
          <w:szCs w:val="28"/>
        </w:rPr>
        <w:t xml:space="preserve">was </w:t>
      </w:r>
      <w:r w:rsidR="00413266">
        <w:rPr>
          <w:rStyle w:val="fontstyle01"/>
          <w:rFonts w:asciiTheme="minorHAnsi" w:hAnsiTheme="minorHAnsi"/>
          <w:sz w:val="28"/>
          <w:szCs w:val="28"/>
        </w:rPr>
        <w:t xml:space="preserve">conducted using </w:t>
      </w:r>
      <w:r w:rsidR="00F461E3">
        <w:rPr>
          <w:rStyle w:val="fontstyle01"/>
          <w:rFonts w:asciiTheme="minorHAnsi" w:hAnsiTheme="minorHAnsi"/>
          <w:sz w:val="28"/>
          <w:szCs w:val="28"/>
        </w:rPr>
        <w:t>bottom and midwater trawls</w:t>
      </w:r>
      <w:proofErr w:type="gramStart"/>
      <w:r w:rsidR="00F461E3">
        <w:rPr>
          <w:rStyle w:val="fontstyle01"/>
          <w:rFonts w:asciiTheme="minorHAnsi" w:hAnsiTheme="minorHAnsi"/>
          <w:sz w:val="28"/>
          <w:szCs w:val="28"/>
        </w:rPr>
        <w:t xml:space="preserve">, </w:t>
      </w:r>
      <w:r w:rsidR="00413266">
        <w:rPr>
          <w:rStyle w:val="fontstyle01"/>
          <w:rFonts w:asciiTheme="minorHAnsi" w:hAnsiTheme="minorHAnsi"/>
          <w:sz w:val="28"/>
          <w:szCs w:val="28"/>
        </w:rPr>
        <w:t xml:space="preserve"> targeting</w:t>
      </w:r>
      <w:proofErr w:type="gramEnd"/>
      <w:r w:rsidR="00413266">
        <w:rPr>
          <w:rStyle w:val="fontstyle01"/>
          <w:rFonts w:asciiTheme="minorHAnsi" w:hAnsiTheme="minorHAnsi"/>
          <w:sz w:val="28"/>
          <w:szCs w:val="28"/>
        </w:rPr>
        <w:t xml:space="preserve"> the portion of the water column where the </w:t>
      </w:r>
      <w:r w:rsidR="005D450A">
        <w:rPr>
          <w:rStyle w:val="fontstyle01"/>
          <w:rFonts w:asciiTheme="minorHAnsi" w:hAnsiTheme="minorHAnsi"/>
          <w:sz w:val="28"/>
          <w:szCs w:val="28"/>
        </w:rPr>
        <w:t xml:space="preserve">acoustic </w:t>
      </w:r>
      <w:r w:rsidR="00413266">
        <w:rPr>
          <w:rStyle w:val="fontstyle01"/>
          <w:rFonts w:asciiTheme="minorHAnsi" w:hAnsiTheme="minorHAnsi"/>
          <w:sz w:val="28"/>
          <w:szCs w:val="28"/>
        </w:rPr>
        <w:t xml:space="preserve">signal occurred. </w:t>
      </w:r>
      <w:r w:rsidR="00EF11F5">
        <w:rPr>
          <w:rStyle w:val="fontstyle01"/>
          <w:rFonts w:asciiTheme="minorHAnsi" w:hAnsiTheme="minorHAnsi"/>
          <w:sz w:val="28"/>
          <w:szCs w:val="28"/>
        </w:rPr>
        <w:t xml:space="preserve"> </w:t>
      </w:r>
      <w:r w:rsidR="007B7949">
        <w:rPr>
          <w:rStyle w:val="fontstyle01"/>
          <w:rFonts w:asciiTheme="minorHAnsi" w:hAnsiTheme="minorHAnsi"/>
          <w:sz w:val="28"/>
          <w:szCs w:val="28"/>
        </w:rPr>
        <w:t xml:space="preserve">The lack of fishable aggregations of capelin precluded extensive sampling but samples were obtained from most aggregations.  </w:t>
      </w:r>
      <w:r w:rsidR="007B7949" w:rsidRPr="007B7949">
        <w:rPr>
          <w:rStyle w:val="fontstyle01"/>
          <w:rFonts w:asciiTheme="minorHAnsi" w:hAnsiTheme="minorHAnsi"/>
          <w:sz w:val="28"/>
          <w:szCs w:val="28"/>
          <w:highlight w:val="yellow"/>
        </w:rPr>
        <w:t>(</w:t>
      </w:r>
      <w:proofErr w:type="gramStart"/>
      <w:r w:rsidR="007B7949" w:rsidRPr="007B7949">
        <w:rPr>
          <w:rStyle w:val="fontstyle01"/>
          <w:rFonts w:asciiTheme="minorHAnsi" w:hAnsiTheme="minorHAnsi"/>
          <w:sz w:val="28"/>
          <w:szCs w:val="28"/>
          <w:highlight w:val="yellow"/>
        </w:rPr>
        <w:t>Table )</w:t>
      </w:r>
      <w:proofErr w:type="gramEnd"/>
      <w:r w:rsidR="007B7949" w:rsidRPr="007B7949">
        <w:rPr>
          <w:rStyle w:val="fontstyle01"/>
          <w:rFonts w:asciiTheme="minorHAnsi" w:hAnsiTheme="minorHAnsi"/>
          <w:sz w:val="28"/>
          <w:szCs w:val="28"/>
          <w:highlight w:val="yellow"/>
        </w:rPr>
        <w:t>.</w:t>
      </w:r>
      <w:r w:rsidR="007B7949">
        <w:rPr>
          <w:rStyle w:val="fontstyle01"/>
          <w:rFonts w:asciiTheme="minorHAnsi" w:hAnsiTheme="minorHAnsi"/>
          <w:sz w:val="28"/>
          <w:szCs w:val="28"/>
        </w:rPr>
        <w:t xml:space="preserve"> </w:t>
      </w:r>
      <w:r w:rsidR="00F461E3">
        <w:rPr>
          <w:rStyle w:val="fontstyle01"/>
          <w:rFonts w:asciiTheme="minorHAnsi" w:hAnsiTheme="minorHAnsi"/>
          <w:sz w:val="28"/>
          <w:szCs w:val="28"/>
        </w:rPr>
        <w:t xml:space="preserve">Length, sex and maturity stage were </w:t>
      </w:r>
      <w:r w:rsidR="007B7949">
        <w:rPr>
          <w:rStyle w:val="fontstyle01"/>
          <w:rFonts w:asciiTheme="minorHAnsi" w:hAnsiTheme="minorHAnsi"/>
          <w:sz w:val="28"/>
          <w:szCs w:val="28"/>
        </w:rPr>
        <w:t xml:space="preserve">recorded </w:t>
      </w:r>
      <w:r w:rsidR="00F461E3">
        <w:rPr>
          <w:rStyle w:val="fontstyle01"/>
          <w:rFonts w:asciiTheme="minorHAnsi" w:hAnsiTheme="minorHAnsi"/>
          <w:sz w:val="28"/>
          <w:szCs w:val="28"/>
        </w:rPr>
        <w:t>for all fish sampled</w:t>
      </w:r>
      <w:r w:rsidR="007B7949">
        <w:rPr>
          <w:rStyle w:val="fontstyle01"/>
          <w:rFonts w:asciiTheme="minorHAnsi" w:hAnsiTheme="minorHAnsi"/>
          <w:sz w:val="28"/>
          <w:szCs w:val="28"/>
        </w:rPr>
        <w:t xml:space="preserve"> and ages determined for two fish per sex per 0.5 cm interval. </w:t>
      </w:r>
      <w:r w:rsidR="00F461E3">
        <w:rPr>
          <w:rStyle w:val="fontstyle01"/>
          <w:rFonts w:asciiTheme="minorHAnsi" w:hAnsiTheme="minorHAnsi"/>
          <w:sz w:val="28"/>
          <w:szCs w:val="28"/>
        </w:rPr>
        <w:t xml:space="preserve"> </w:t>
      </w:r>
    </w:p>
    <w:p w:rsidR="00DF0BDE" w:rsidRDefault="007B7949">
      <w:pPr>
        <w:rPr>
          <w:rStyle w:val="fontstyle01"/>
          <w:rFonts w:asciiTheme="minorHAnsi" w:hAnsiTheme="minorHAnsi"/>
          <w:sz w:val="28"/>
          <w:szCs w:val="28"/>
        </w:rPr>
      </w:pPr>
      <w:r>
        <w:rPr>
          <w:rStyle w:val="fontstyle01"/>
          <w:rFonts w:asciiTheme="minorHAnsi" w:hAnsiTheme="minorHAnsi"/>
          <w:sz w:val="28"/>
          <w:szCs w:val="28"/>
        </w:rPr>
        <w:lastRenderedPageBreak/>
        <w:t xml:space="preserve">Despite the paucity of samples, there was considerable seasonal consistency in </w:t>
      </w:r>
      <w:r w:rsidR="00DF0BDE">
        <w:rPr>
          <w:rStyle w:val="fontstyle01"/>
          <w:rFonts w:asciiTheme="minorHAnsi" w:hAnsiTheme="minorHAnsi"/>
          <w:sz w:val="28"/>
          <w:szCs w:val="28"/>
        </w:rPr>
        <w:t>annual trends in composition.  A mix of immature (age 1) and m</w:t>
      </w:r>
      <w:r w:rsidR="00F461E3">
        <w:rPr>
          <w:rStyle w:val="fontstyle01"/>
          <w:rFonts w:asciiTheme="minorHAnsi" w:hAnsiTheme="minorHAnsi"/>
          <w:sz w:val="28"/>
          <w:szCs w:val="28"/>
        </w:rPr>
        <w:t xml:space="preserve">aturing fish </w:t>
      </w:r>
      <w:r w:rsidR="00DF0BDE">
        <w:rPr>
          <w:rStyle w:val="fontstyle01"/>
          <w:rFonts w:asciiTheme="minorHAnsi" w:hAnsiTheme="minorHAnsi"/>
          <w:sz w:val="28"/>
          <w:szCs w:val="28"/>
        </w:rPr>
        <w:t xml:space="preserve">(ages 2 and 3) </w:t>
      </w:r>
      <w:r w:rsidR="00F461E3">
        <w:rPr>
          <w:rStyle w:val="fontstyle01"/>
          <w:rFonts w:asciiTheme="minorHAnsi" w:hAnsiTheme="minorHAnsi"/>
          <w:sz w:val="28"/>
          <w:szCs w:val="28"/>
        </w:rPr>
        <w:t xml:space="preserve">were present in the bay from January – </w:t>
      </w:r>
      <w:r w:rsidR="00DC55FD">
        <w:rPr>
          <w:rStyle w:val="fontstyle01"/>
          <w:rFonts w:asciiTheme="minorHAnsi" w:hAnsiTheme="minorHAnsi"/>
          <w:sz w:val="28"/>
          <w:szCs w:val="28"/>
        </w:rPr>
        <w:t xml:space="preserve">September.  </w:t>
      </w:r>
      <w:r w:rsidR="00B07B08">
        <w:rPr>
          <w:rStyle w:val="fontstyle01"/>
          <w:rFonts w:asciiTheme="minorHAnsi" w:hAnsiTheme="minorHAnsi"/>
          <w:sz w:val="28"/>
          <w:szCs w:val="28"/>
        </w:rPr>
        <w:t>By October nearly all maturing and post-spawning capelin had left the bay</w:t>
      </w:r>
      <w:r>
        <w:rPr>
          <w:rStyle w:val="fontstyle01"/>
          <w:rFonts w:asciiTheme="minorHAnsi" w:hAnsiTheme="minorHAnsi"/>
          <w:sz w:val="28"/>
          <w:szCs w:val="28"/>
        </w:rPr>
        <w:t xml:space="preserve">.  </w:t>
      </w:r>
      <w:r w:rsidR="004C5A99">
        <w:rPr>
          <w:rStyle w:val="fontstyle01"/>
          <w:rFonts w:asciiTheme="minorHAnsi" w:hAnsiTheme="minorHAnsi"/>
          <w:sz w:val="28"/>
          <w:szCs w:val="28"/>
        </w:rPr>
        <w:t xml:space="preserve"> </w:t>
      </w:r>
      <w:r w:rsidR="00DF0BDE">
        <w:rPr>
          <w:rStyle w:val="fontstyle01"/>
          <w:rFonts w:asciiTheme="minorHAnsi" w:hAnsiTheme="minorHAnsi"/>
          <w:sz w:val="28"/>
          <w:szCs w:val="28"/>
        </w:rPr>
        <w:t xml:space="preserve">Over 50% of the overwintering fish present in </w:t>
      </w:r>
      <w:r>
        <w:rPr>
          <w:rStyle w:val="fontstyle01"/>
          <w:rFonts w:asciiTheme="minorHAnsi" w:hAnsiTheme="minorHAnsi"/>
          <w:sz w:val="28"/>
          <w:szCs w:val="28"/>
        </w:rPr>
        <w:t xml:space="preserve">January </w:t>
      </w:r>
      <w:r w:rsidR="00DF0BDE">
        <w:rPr>
          <w:rStyle w:val="fontstyle01"/>
          <w:rFonts w:asciiTheme="minorHAnsi" w:hAnsiTheme="minorHAnsi"/>
          <w:sz w:val="28"/>
          <w:szCs w:val="28"/>
        </w:rPr>
        <w:t xml:space="preserve">were the previous </w:t>
      </w:r>
      <w:proofErr w:type="spellStart"/>
      <w:r w:rsidR="00DF0BDE">
        <w:rPr>
          <w:rStyle w:val="fontstyle01"/>
          <w:rFonts w:asciiTheme="minorHAnsi" w:hAnsiTheme="minorHAnsi"/>
          <w:sz w:val="28"/>
          <w:szCs w:val="28"/>
        </w:rPr>
        <w:t>years</w:t>
      </w:r>
      <w:proofErr w:type="spellEnd"/>
      <w:r w:rsidR="00DF0BDE">
        <w:rPr>
          <w:rStyle w:val="fontstyle01"/>
          <w:rFonts w:asciiTheme="minorHAnsi" w:hAnsiTheme="minorHAnsi"/>
          <w:sz w:val="28"/>
          <w:szCs w:val="28"/>
        </w:rPr>
        <w:t xml:space="preserve"> hatch (now age 1), with equal parts two</w:t>
      </w:r>
      <w:r w:rsidR="00DC55FD">
        <w:rPr>
          <w:rStyle w:val="fontstyle01"/>
          <w:rFonts w:asciiTheme="minorHAnsi" w:hAnsiTheme="minorHAnsi"/>
          <w:sz w:val="28"/>
          <w:szCs w:val="28"/>
        </w:rPr>
        <w:t xml:space="preserve"> and </w:t>
      </w:r>
      <w:proofErr w:type="gramStart"/>
      <w:r w:rsidR="00DC55FD">
        <w:rPr>
          <w:rStyle w:val="fontstyle01"/>
          <w:rFonts w:asciiTheme="minorHAnsi" w:hAnsiTheme="minorHAnsi"/>
          <w:sz w:val="28"/>
          <w:szCs w:val="28"/>
        </w:rPr>
        <w:t xml:space="preserve">three </w:t>
      </w:r>
      <w:r w:rsidR="00DF0BDE">
        <w:rPr>
          <w:rStyle w:val="fontstyle01"/>
          <w:rFonts w:asciiTheme="minorHAnsi" w:hAnsiTheme="minorHAnsi"/>
          <w:sz w:val="28"/>
          <w:szCs w:val="28"/>
        </w:rPr>
        <w:t xml:space="preserve"> year</w:t>
      </w:r>
      <w:proofErr w:type="gramEnd"/>
      <w:r w:rsidR="00DF0BDE">
        <w:rPr>
          <w:rStyle w:val="fontstyle01"/>
          <w:rFonts w:asciiTheme="minorHAnsi" w:hAnsiTheme="minorHAnsi"/>
          <w:sz w:val="28"/>
          <w:szCs w:val="28"/>
        </w:rPr>
        <w:t xml:space="preserve"> olds </w:t>
      </w:r>
      <w:r>
        <w:rPr>
          <w:rStyle w:val="fontstyle01"/>
          <w:rFonts w:asciiTheme="minorHAnsi" w:hAnsiTheme="minorHAnsi"/>
          <w:sz w:val="28"/>
          <w:szCs w:val="28"/>
        </w:rPr>
        <w:t>maturing for the first time</w:t>
      </w:r>
      <w:r w:rsidR="00DC55FD">
        <w:rPr>
          <w:rStyle w:val="fontstyle01"/>
          <w:rFonts w:asciiTheme="minorHAnsi" w:hAnsiTheme="minorHAnsi"/>
          <w:sz w:val="28"/>
          <w:szCs w:val="28"/>
        </w:rPr>
        <w:t xml:space="preserve"> </w:t>
      </w:r>
      <w:r w:rsidR="00DC55FD" w:rsidRPr="005D450A">
        <w:rPr>
          <w:rStyle w:val="fontstyle01"/>
          <w:rFonts w:asciiTheme="minorHAnsi" w:hAnsiTheme="minorHAnsi"/>
          <w:sz w:val="28"/>
          <w:szCs w:val="28"/>
          <w:highlight w:val="yellow"/>
        </w:rPr>
        <w:t>(Fig</w:t>
      </w:r>
      <w:r w:rsidR="00DC55FD">
        <w:rPr>
          <w:rStyle w:val="fontstyle01"/>
          <w:rFonts w:asciiTheme="minorHAnsi" w:hAnsiTheme="minorHAnsi"/>
          <w:sz w:val="28"/>
          <w:szCs w:val="28"/>
          <w:highlight w:val="yellow"/>
        </w:rPr>
        <w:t xml:space="preserve"> FM-7</w:t>
      </w:r>
      <w:r w:rsidR="00DC55FD" w:rsidRPr="005D450A">
        <w:rPr>
          <w:rStyle w:val="fontstyle01"/>
          <w:rFonts w:asciiTheme="minorHAnsi" w:hAnsiTheme="minorHAnsi"/>
          <w:sz w:val="28"/>
          <w:szCs w:val="28"/>
          <w:highlight w:val="yellow"/>
        </w:rPr>
        <w:t>).</w:t>
      </w:r>
      <w:r w:rsidR="00DC55FD">
        <w:rPr>
          <w:rStyle w:val="fontstyle01"/>
          <w:rFonts w:asciiTheme="minorHAnsi" w:hAnsiTheme="minorHAnsi"/>
          <w:sz w:val="28"/>
          <w:szCs w:val="28"/>
        </w:rPr>
        <w:t xml:space="preserve">  The relative contribution of older maturing fish increased </w:t>
      </w:r>
      <w:r w:rsidR="00DF0BDE">
        <w:rPr>
          <w:rStyle w:val="fontstyle01"/>
          <w:rFonts w:asciiTheme="minorHAnsi" w:hAnsiTheme="minorHAnsi"/>
          <w:sz w:val="28"/>
          <w:szCs w:val="28"/>
        </w:rPr>
        <w:t xml:space="preserve">through the spring with </w:t>
      </w:r>
      <w:r w:rsidR="00DC55FD">
        <w:rPr>
          <w:rStyle w:val="fontstyle01"/>
          <w:rFonts w:asciiTheme="minorHAnsi" w:hAnsiTheme="minorHAnsi"/>
          <w:sz w:val="28"/>
          <w:szCs w:val="28"/>
        </w:rPr>
        <w:t xml:space="preserve">peak abundances </w:t>
      </w:r>
      <w:r w:rsidR="00DF0BDE">
        <w:rPr>
          <w:rStyle w:val="fontstyle01"/>
          <w:rFonts w:asciiTheme="minorHAnsi" w:hAnsiTheme="minorHAnsi"/>
          <w:sz w:val="28"/>
          <w:szCs w:val="28"/>
        </w:rPr>
        <w:t xml:space="preserve">observed in </w:t>
      </w:r>
      <w:r w:rsidR="00DC55FD">
        <w:rPr>
          <w:rStyle w:val="fontstyle01"/>
          <w:rFonts w:asciiTheme="minorHAnsi" w:hAnsiTheme="minorHAnsi"/>
          <w:sz w:val="28"/>
          <w:szCs w:val="28"/>
        </w:rPr>
        <w:t>June as maturing fish migrated into the Bay</w:t>
      </w:r>
      <w:r w:rsidR="00DF0BDE">
        <w:rPr>
          <w:rStyle w:val="fontstyle01"/>
          <w:rFonts w:asciiTheme="minorHAnsi" w:hAnsiTheme="minorHAnsi"/>
          <w:sz w:val="28"/>
          <w:szCs w:val="28"/>
        </w:rPr>
        <w:t xml:space="preserve"> (</w:t>
      </w:r>
      <w:r w:rsidR="00DF0BDE" w:rsidRPr="00DF0BDE">
        <w:rPr>
          <w:rStyle w:val="fontstyle01"/>
          <w:rFonts w:asciiTheme="minorHAnsi" w:hAnsiTheme="minorHAnsi"/>
          <w:sz w:val="28"/>
          <w:szCs w:val="28"/>
          <w:highlight w:val="yellow"/>
        </w:rPr>
        <w:t>Fig FM-8</w:t>
      </w:r>
      <w:r w:rsidR="00DF0BDE">
        <w:rPr>
          <w:rStyle w:val="fontstyle01"/>
          <w:rFonts w:asciiTheme="minorHAnsi" w:hAnsiTheme="minorHAnsi"/>
          <w:sz w:val="28"/>
          <w:szCs w:val="28"/>
        </w:rPr>
        <w:t xml:space="preserve">).  </w:t>
      </w:r>
      <w:r w:rsidR="00DC55FD">
        <w:rPr>
          <w:rStyle w:val="fontstyle01"/>
          <w:rFonts w:asciiTheme="minorHAnsi" w:hAnsiTheme="minorHAnsi"/>
          <w:sz w:val="28"/>
          <w:szCs w:val="28"/>
        </w:rPr>
        <w:t xml:space="preserve"> </w:t>
      </w:r>
      <w:r w:rsidR="00DF0BDE">
        <w:rPr>
          <w:rStyle w:val="fontstyle01"/>
          <w:rFonts w:asciiTheme="minorHAnsi" w:hAnsiTheme="minorHAnsi"/>
          <w:sz w:val="28"/>
          <w:szCs w:val="28"/>
        </w:rPr>
        <w:t xml:space="preserve">By October, age 1 fish again dominated the catch as the older spent fish retreated from the bay. </w:t>
      </w:r>
      <w:r w:rsidR="00A01CA6">
        <w:rPr>
          <w:rStyle w:val="fontstyle01"/>
          <w:rFonts w:asciiTheme="minorHAnsi" w:hAnsiTheme="minorHAnsi"/>
          <w:sz w:val="28"/>
          <w:szCs w:val="28"/>
        </w:rPr>
        <w:t xml:space="preserve"> Spatial patterns in age composition were similar to those patterns reported by Winters with older larger capelin overwintering in the main portion of the bay while juvenile capelin were more prevalent in the inner arms</w:t>
      </w:r>
      <w:r w:rsidR="00DF0BDE">
        <w:rPr>
          <w:rStyle w:val="fontstyle01"/>
          <w:rFonts w:asciiTheme="minorHAnsi" w:hAnsiTheme="minorHAnsi"/>
          <w:sz w:val="28"/>
          <w:szCs w:val="28"/>
        </w:rPr>
        <w:t xml:space="preserve"> (</w:t>
      </w:r>
      <w:r w:rsidR="00DF0BDE" w:rsidRPr="00DF0BDE">
        <w:rPr>
          <w:rStyle w:val="fontstyle01"/>
          <w:rFonts w:asciiTheme="minorHAnsi" w:hAnsiTheme="minorHAnsi"/>
          <w:sz w:val="28"/>
          <w:szCs w:val="28"/>
          <w:highlight w:val="yellow"/>
        </w:rPr>
        <w:t>Do we want maps?)</w:t>
      </w:r>
      <w:r w:rsidR="00A01CA6" w:rsidRPr="00DF0BDE">
        <w:rPr>
          <w:rStyle w:val="fontstyle01"/>
          <w:rFonts w:asciiTheme="minorHAnsi" w:hAnsiTheme="minorHAnsi"/>
          <w:sz w:val="28"/>
          <w:szCs w:val="28"/>
          <w:highlight w:val="yellow"/>
        </w:rPr>
        <w:t>.</w:t>
      </w:r>
      <w:r w:rsidR="003B39F5">
        <w:rPr>
          <w:rStyle w:val="fontstyle01"/>
          <w:rFonts w:asciiTheme="minorHAnsi" w:hAnsiTheme="minorHAnsi"/>
          <w:sz w:val="28"/>
          <w:szCs w:val="28"/>
        </w:rPr>
        <w:t xml:space="preserve">  In all months except June capelin were aggregated along the sides of the trench around 200 m depth, whereas in June they </w:t>
      </w:r>
      <w:r w:rsidR="00DF0BDE">
        <w:rPr>
          <w:rStyle w:val="fontstyle01"/>
          <w:rFonts w:asciiTheme="minorHAnsi" w:hAnsiTheme="minorHAnsi"/>
          <w:sz w:val="28"/>
          <w:szCs w:val="28"/>
        </w:rPr>
        <w:t xml:space="preserve">present in the arms and in </w:t>
      </w:r>
      <w:r w:rsidR="003B39F5">
        <w:rPr>
          <w:rStyle w:val="fontstyle01"/>
          <w:rFonts w:asciiTheme="minorHAnsi" w:hAnsiTheme="minorHAnsi"/>
          <w:sz w:val="28"/>
          <w:szCs w:val="28"/>
        </w:rPr>
        <w:t>shallower water closer to shore</w:t>
      </w:r>
      <w:r w:rsidR="00DF0BDE">
        <w:rPr>
          <w:rStyle w:val="fontstyle01"/>
          <w:rFonts w:asciiTheme="minorHAnsi" w:hAnsiTheme="minorHAnsi"/>
          <w:sz w:val="28"/>
          <w:szCs w:val="28"/>
        </w:rPr>
        <w:t xml:space="preserve"> at the bottom of the bay</w:t>
      </w:r>
      <w:r w:rsidR="003B39F5">
        <w:rPr>
          <w:rStyle w:val="fontstyle01"/>
          <w:rFonts w:asciiTheme="minorHAnsi" w:hAnsiTheme="minorHAnsi"/>
          <w:sz w:val="28"/>
          <w:szCs w:val="28"/>
        </w:rPr>
        <w:t xml:space="preserve">.  </w:t>
      </w:r>
    </w:p>
    <w:p w:rsidR="00BE300A" w:rsidRDefault="00DF0BDE">
      <w:pPr>
        <w:rPr>
          <w:rStyle w:val="fontstyle01"/>
          <w:rFonts w:asciiTheme="minorHAnsi" w:hAnsiTheme="minorHAnsi"/>
          <w:sz w:val="28"/>
          <w:szCs w:val="28"/>
        </w:rPr>
      </w:pPr>
      <w:r>
        <w:rPr>
          <w:rStyle w:val="fontstyle01"/>
          <w:rFonts w:asciiTheme="minorHAnsi" w:hAnsiTheme="minorHAnsi"/>
          <w:sz w:val="28"/>
          <w:szCs w:val="28"/>
        </w:rPr>
        <w:t>In addition to the small vessel survey of Trinity Bay</w:t>
      </w:r>
      <w:r w:rsidR="00B50898">
        <w:rPr>
          <w:rStyle w:val="fontstyle01"/>
          <w:rFonts w:asciiTheme="minorHAnsi" w:hAnsiTheme="minorHAnsi"/>
          <w:sz w:val="28"/>
          <w:szCs w:val="28"/>
        </w:rPr>
        <w:t xml:space="preserve">, it was also </w:t>
      </w:r>
      <w:r w:rsidR="00EF11F5">
        <w:rPr>
          <w:rStyle w:val="fontstyle01"/>
          <w:rFonts w:asciiTheme="minorHAnsi" w:hAnsiTheme="minorHAnsi"/>
          <w:sz w:val="28"/>
          <w:szCs w:val="28"/>
        </w:rPr>
        <w:t xml:space="preserve">added to the </w:t>
      </w:r>
      <w:r w:rsidR="00430D91">
        <w:rPr>
          <w:rStyle w:val="fontstyle01"/>
          <w:rFonts w:asciiTheme="minorHAnsi" w:hAnsiTheme="minorHAnsi"/>
          <w:sz w:val="28"/>
          <w:szCs w:val="28"/>
        </w:rPr>
        <w:t xml:space="preserve">annual 3L </w:t>
      </w:r>
      <w:r w:rsidR="00EF11F5">
        <w:rPr>
          <w:rStyle w:val="fontstyle01"/>
          <w:rFonts w:asciiTheme="minorHAnsi" w:hAnsiTheme="minorHAnsi"/>
          <w:sz w:val="28"/>
          <w:szCs w:val="28"/>
        </w:rPr>
        <w:t xml:space="preserve">spring offshore survey </w:t>
      </w:r>
      <w:r w:rsidR="009C06AD">
        <w:rPr>
          <w:rStyle w:val="fontstyle01"/>
          <w:rFonts w:asciiTheme="minorHAnsi" w:hAnsiTheme="minorHAnsi"/>
          <w:sz w:val="28"/>
          <w:szCs w:val="28"/>
        </w:rPr>
        <w:t>starting in 1</w:t>
      </w:r>
      <w:r w:rsidR="00EF11F5">
        <w:rPr>
          <w:rStyle w:val="fontstyle01"/>
          <w:rFonts w:asciiTheme="minorHAnsi" w:hAnsiTheme="minorHAnsi"/>
          <w:sz w:val="28"/>
          <w:szCs w:val="28"/>
        </w:rPr>
        <w:t>99</w:t>
      </w:r>
      <w:r w:rsidR="00B50898">
        <w:rPr>
          <w:rStyle w:val="fontstyle01"/>
          <w:rFonts w:asciiTheme="minorHAnsi" w:hAnsiTheme="minorHAnsi"/>
          <w:sz w:val="28"/>
          <w:szCs w:val="28"/>
        </w:rPr>
        <w:t>9</w:t>
      </w:r>
      <w:r w:rsidR="00EF11F5">
        <w:rPr>
          <w:rStyle w:val="fontstyle01"/>
          <w:rFonts w:asciiTheme="minorHAnsi" w:hAnsiTheme="minorHAnsi"/>
          <w:sz w:val="28"/>
          <w:szCs w:val="28"/>
        </w:rPr>
        <w:t xml:space="preserve"> </w:t>
      </w:r>
      <w:r w:rsidR="009C06AD">
        <w:rPr>
          <w:rStyle w:val="fontstyle01"/>
          <w:rFonts w:asciiTheme="minorHAnsi" w:hAnsiTheme="minorHAnsi"/>
          <w:sz w:val="28"/>
          <w:szCs w:val="28"/>
        </w:rPr>
        <w:t>and has been co</w:t>
      </w:r>
      <w:r w:rsidR="00B50898">
        <w:rPr>
          <w:rStyle w:val="fontstyle01"/>
          <w:rFonts w:asciiTheme="minorHAnsi" w:hAnsiTheme="minorHAnsi"/>
          <w:sz w:val="28"/>
          <w:szCs w:val="28"/>
        </w:rPr>
        <w:t>vered</w:t>
      </w:r>
      <w:r w:rsidR="009C06AD">
        <w:rPr>
          <w:rStyle w:val="fontstyle01"/>
          <w:rFonts w:asciiTheme="minorHAnsi" w:hAnsiTheme="minorHAnsi"/>
          <w:sz w:val="28"/>
          <w:szCs w:val="28"/>
        </w:rPr>
        <w:t xml:space="preserve"> as part of th</w:t>
      </w:r>
      <w:r w:rsidR="00BE300A">
        <w:rPr>
          <w:rStyle w:val="fontstyle01"/>
          <w:rFonts w:asciiTheme="minorHAnsi" w:hAnsiTheme="minorHAnsi"/>
          <w:sz w:val="28"/>
          <w:szCs w:val="28"/>
        </w:rPr>
        <w:t xml:space="preserve">is annual survey </w:t>
      </w:r>
      <w:r w:rsidR="009C06AD">
        <w:rPr>
          <w:rStyle w:val="fontstyle01"/>
          <w:rFonts w:asciiTheme="minorHAnsi" w:hAnsiTheme="minorHAnsi"/>
          <w:sz w:val="28"/>
          <w:szCs w:val="28"/>
        </w:rPr>
        <w:t xml:space="preserve">in all subsequent years except 2014 and </w:t>
      </w:r>
      <w:proofErr w:type="gramStart"/>
      <w:r w:rsidR="009C06AD">
        <w:rPr>
          <w:rStyle w:val="fontstyle01"/>
          <w:rFonts w:asciiTheme="minorHAnsi" w:hAnsiTheme="minorHAnsi"/>
          <w:sz w:val="28"/>
          <w:szCs w:val="28"/>
        </w:rPr>
        <w:t xml:space="preserve">2015 </w:t>
      </w:r>
      <w:r w:rsidR="000F7EBD">
        <w:rPr>
          <w:rStyle w:val="fontstyle01"/>
          <w:rFonts w:asciiTheme="minorHAnsi" w:hAnsiTheme="minorHAnsi"/>
          <w:sz w:val="28"/>
          <w:szCs w:val="28"/>
        </w:rPr>
        <w:t xml:space="preserve"> (</w:t>
      </w:r>
      <w:proofErr w:type="gramEnd"/>
      <w:r w:rsidR="000F7EBD">
        <w:rPr>
          <w:rStyle w:val="fontstyle01"/>
          <w:rFonts w:asciiTheme="minorHAnsi" w:hAnsiTheme="minorHAnsi"/>
          <w:sz w:val="28"/>
          <w:szCs w:val="28"/>
        </w:rPr>
        <w:t>Mowbray 2014)</w:t>
      </w:r>
      <w:r w:rsidR="00EF11F5">
        <w:rPr>
          <w:rStyle w:val="fontstyle01"/>
          <w:rFonts w:asciiTheme="minorHAnsi" w:hAnsiTheme="minorHAnsi"/>
          <w:sz w:val="28"/>
          <w:szCs w:val="28"/>
        </w:rPr>
        <w:t xml:space="preserve">.  </w:t>
      </w:r>
      <w:r w:rsidR="00B50898">
        <w:rPr>
          <w:rStyle w:val="fontstyle01"/>
          <w:rFonts w:asciiTheme="minorHAnsi" w:hAnsiTheme="minorHAnsi"/>
          <w:sz w:val="28"/>
          <w:szCs w:val="28"/>
        </w:rPr>
        <w:t>The b</w:t>
      </w:r>
      <w:r w:rsidR="00A804E6">
        <w:rPr>
          <w:rStyle w:val="fontstyle01"/>
          <w:rFonts w:asciiTheme="minorHAnsi" w:hAnsiTheme="minorHAnsi"/>
          <w:sz w:val="28"/>
          <w:szCs w:val="28"/>
        </w:rPr>
        <w:t xml:space="preserve">iomass </w:t>
      </w:r>
      <w:r w:rsidR="00B50898">
        <w:rPr>
          <w:rStyle w:val="fontstyle01"/>
          <w:rFonts w:asciiTheme="minorHAnsi" w:hAnsiTheme="minorHAnsi"/>
          <w:sz w:val="28"/>
          <w:szCs w:val="28"/>
        </w:rPr>
        <w:t xml:space="preserve">of capelin in </w:t>
      </w:r>
      <w:r w:rsidR="00A804E6">
        <w:rPr>
          <w:rStyle w:val="fontstyle01"/>
          <w:rFonts w:asciiTheme="minorHAnsi" w:hAnsiTheme="minorHAnsi"/>
          <w:sz w:val="28"/>
          <w:szCs w:val="28"/>
        </w:rPr>
        <w:t xml:space="preserve">Trinity Bay </w:t>
      </w:r>
      <w:r w:rsidR="00B50898">
        <w:rPr>
          <w:rStyle w:val="fontstyle01"/>
          <w:rFonts w:asciiTheme="minorHAnsi" w:hAnsiTheme="minorHAnsi"/>
          <w:sz w:val="28"/>
          <w:szCs w:val="28"/>
        </w:rPr>
        <w:t xml:space="preserve">in May was </w:t>
      </w:r>
      <w:r w:rsidR="00A804E6">
        <w:rPr>
          <w:rStyle w:val="fontstyle01"/>
          <w:rFonts w:asciiTheme="minorHAnsi" w:hAnsiTheme="minorHAnsi"/>
          <w:sz w:val="28"/>
          <w:szCs w:val="28"/>
        </w:rPr>
        <w:t>not significantly correlated with that in the offshore</w:t>
      </w:r>
      <w:r w:rsidR="00B50898">
        <w:rPr>
          <w:rStyle w:val="fontstyle01"/>
          <w:rFonts w:asciiTheme="minorHAnsi" w:hAnsiTheme="minorHAnsi"/>
          <w:sz w:val="28"/>
          <w:szCs w:val="28"/>
        </w:rPr>
        <w:t xml:space="preserve">, although the relative contribution in the Bay increased markedly in years of very low offshore abundance such as 2010 ( </w:t>
      </w:r>
      <w:r w:rsidR="00B50898" w:rsidRPr="00B50898">
        <w:rPr>
          <w:rStyle w:val="fontstyle01"/>
          <w:rFonts w:asciiTheme="minorHAnsi" w:hAnsiTheme="minorHAnsi"/>
          <w:sz w:val="28"/>
          <w:szCs w:val="28"/>
          <w:highlight w:val="yellow"/>
        </w:rPr>
        <w:t>Fig</w:t>
      </w:r>
      <w:r w:rsidR="00B74168" w:rsidRPr="00B50898">
        <w:rPr>
          <w:rStyle w:val="fontstyle01"/>
          <w:rFonts w:asciiTheme="minorHAnsi" w:hAnsiTheme="minorHAnsi"/>
          <w:sz w:val="28"/>
          <w:szCs w:val="28"/>
          <w:highlight w:val="yellow"/>
        </w:rPr>
        <w:t xml:space="preserve"> </w:t>
      </w:r>
      <w:r w:rsidR="00B50898">
        <w:rPr>
          <w:rStyle w:val="fontstyle01"/>
          <w:rFonts w:asciiTheme="minorHAnsi" w:hAnsiTheme="minorHAnsi"/>
          <w:sz w:val="28"/>
          <w:szCs w:val="28"/>
          <w:highlight w:val="yellow"/>
        </w:rPr>
        <w:t>FM-</w:t>
      </w:r>
      <w:r w:rsidR="00B50898">
        <w:rPr>
          <w:rStyle w:val="fontstyle01"/>
          <w:rFonts w:asciiTheme="minorHAnsi" w:hAnsiTheme="minorHAnsi"/>
          <w:sz w:val="28"/>
          <w:szCs w:val="28"/>
        </w:rPr>
        <w:t>9</w:t>
      </w:r>
      <w:r w:rsidR="00B74168">
        <w:rPr>
          <w:rStyle w:val="fontstyle01"/>
          <w:rFonts w:asciiTheme="minorHAnsi" w:hAnsiTheme="minorHAnsi"/>
          <w:sz w:val="28"/>
          <w:szCs w:val="28"/>
        </w:rPr>
        <w:t>)</w:t>
      </w:r>
      <w:r w:rsidR="00A804E6">
        <w:rPr>
          <w:rStyle w:val="fontstyle01"/>
          <w:rFonts w:asciiTheme="minorHAnsi" w:hAnsiTheme="minorHAnsi"/>
          <w:sz w:val="28"/>
          <w:szCs w:val="28"/>
        </w:rPr>
        <w:t xml:space="preserve">. </w:t>
      </w:r>
    </w:p>
    <w:p w:rsidR="000F7EBD" w:rsidRDefault="00F10A63">
      <w:pPr>
        <w:rPr>
          <w:rStyle w:val="fontstyle01"/>
          <w:rFonts w:asciiTheme="minorHAnsi" w:hAnsiTheme="minorHAnsi"/>
          <w:sz w:val="28"/>
          <w:szCs w:val="28"/>
        </w:rPr>
      </w:pPr>
      <w:r>
        <w:rPr>
          <w:rStyle w:val="fontstyle01"/>
          <w:rFonts w:asciiTheme="minorHAnsi" w:hAnsiTheme="minorHAnsi"/>
          <w:sz w:val="28"/>
          <w:szCs w:val="28"/>
        </w:rPr>
        <w:t xml:space="preserve">In addition to </w:t>
      </w:r>
      <w:r w:rsidR="009C06AD">
        <w:rPr>
          <w:rStyle w:val="fontstyle01"/>
          <w:rFonts w:asciiTheme="minorHAnsi" w:hAnsiTheme="minorHAnsi"/>
          <w:sz w:val="28"/>
          <w:szCs w:val="28"/>
        </w:rPr>
        <w:t>occupations of Trinity Bay</w:t>
      </w:r>
      <w:proofErr w:type="gramStart"/>
      <w:r>
        <w:rPr>
          <w:rStyle w:val="fontstyle01"/>
          <w:rFonts w:asciiTheme="minorHAnsi" w:hAnsiTheme="minorHAnsi"/>
          <w:sz w:val="28"/>
          <w:szCs w:val="28"/>
        </w:rPr>
        <w:t xml:space="preserve">, </w:t>
      </w:r>
      <w:r w:rsidR="009C06AD">
        <w:rPr>
          <w:rStyle w:val="fontstyle01"/>
          <w:rFonts w:asciiTheme="minorHAnsi" w:hAnsiTheme="minorHAnsi"/>
          <w:sz w:val="28"/>
          <w:szCs w:val="28"/>
        </w:rPr>
        <w:t xml:space="preserve"> </w:t>
      </w:r>
      <w:r w:rsidR="000F7EBD">
        <w:rPr>
          <w:rStyle w:val="fontstyle01"/>
          <w:rFonts w:asciiTheme="minorHAnsi" w:hAnsiTheme="minorHAnsi"/>
          <w:sz w:val="28"/>
          <w:szCs w:val="28"/>
        </w:rPr>
        <w:t>Conception</w:t>
      </w:r>
      <w:proofErr w:type="gramEnd"/>
      <w:r w:rsidR="000F7EBD">
        <w:rPr>
          <w:rStyle w:val="fontstyle01"/>
          <w:rFonts w:asciiTheme="minorHAnsi" w:hAnsiTheme="minorHAnsi"/>
          <w:sz w:val="28"/>
          <w:szCs w:val="28"/>
        </w:rPr>
        <w:t xml:space="preserve"> </w:t>
      </w:r>
      <w:r w:rsidR="009C06AD">
        <w:rPr>
          <w:rStyle w:val="fontstyle01"/>
          <w:rFonts w:asciiTheme="minorHAnsi" w:hAnsiTheme="minorHAnsi"/>
          <w:sz w:val="28"/>
          <w:szCs w:val="28"/>
        </w:rPr>
        <w:t>Bay</w:t>
      </w:r>
      <w:r>
        <w:rPr>
          <w:rStyle w:val="fontstyle01"/>
          <w:rFonts w:asciiTheme="minorHAnsi" w:hAnsiTheme="minorHAnsi"/>
          <w:sz w:val="28"/>
          <w:szCs w:val="28"/>
        </w:rPr>
        <w:t xml:space="preserve"> (XXXX)</w:t>
      </w:r>
      <w:r w:rsidR="009C06AD">
        <w:rPr>
          <w:rStyle w:val="fontstyle01"/>
          <w:rFonts w:asciiTheme="minorHAnsi" w:hAnsiTheme="minorHAnsi"/>
          <w:sz w:val="28"/>
          <w:szCs w:val="28"/>
        </w:rPr>
        <w:t xml:space="preserve">, </w:t>
      </w:r>
      <w:r w:rsidR="000F7EBD">
        <w:rPr>
          <w:rStyle w:val="fontstyle01"/>
          <w:rFonts w:asciiTheme="minorHAnsi" w:hAnsiTheme="minorHAnsi"/>
          <w:sz w:val="28"/>
          <w:szCs w:val="28"/>
        </w:rPr>
        <w:t xml:space="preserve">Notre Dame </w:t>
      </w:r>
      <w:r w:rsidR="009C06AD">
        <w:rPr>
          <w:rStyle w:val="fontstyle01"/>
          <w:rFonts w:asciiTheme="minorHAnsi" w:hAnsiTheme="minorHAnsi"/>
          <w:sz w:val="28"/>
          <w:szCs w:val="28"/>
        </w:rPr>
        <w:t xml:space="preserve">Bay </w:t>
      </w:r>
      <w:r w:rsidR="000F7EBD">
        <w:rPr>
          <w:rStyle w:val="fontstyle01"/>
          <w:rFonts w:asciiTheme="minorHAnsi" w:hAnsiTheme="minorHAnsi"/>
          <w:sz w:val="28"/>
          <w:szCs w:val="28"/>
        </w:rPr>
        <w:t xml:space="preserve">(1999) and </w:t>
      </w:r>
      <w:proofErr w:type="spellStart"/>
      <w:r w:rsidR="000F7EBD">
        <w:rPr>
          <w:rStyle w:val="fontstyle01"/>
          <w:rFonts w:asciiTheme="minorHAnsi" w:hAnsiTheme="minorHAnsi"/>
          <w:sz w:val="28"/>
          <w:szCs w:val="28"/>
        </w:rPr>
        <w:t>Bonavista</w:t>
      </w:r>
      <w:proofErr w:type="spellEnd"/>
      <w:r w:rsidR="000F7EBD">
        <w:rPr>
          <w:rStyle w:val="fontstyle01"/>
          <w:rFonts w:asciiTheme="minorHAnsi" w:hAnsiTheme="minorHAnsi"/>
          <w:sz w:val="28"/>
          <w:szCs w:val="28"/>
        </w:rPr>
        <w:t xml:space="preserve"> Bay (X</w:t>
      </w:r>
      <w:r>
        <w:rPr>
          <w:rStyle w:val="fontstyle01"/>
          <w:rFonts w:asciiTheme="minorHAnsi" w:hAnsiTheme="minorHAnsi"/>
          <w:sz w:val="28"/>
          <w:szCs w:val="28"/>
        </w:rPr>
        <w:t>XX</w:t>
      </w:r>
      <w:r w:rsidR="000F7EBD">
        <w:rPr>
          <w:rStyle w:val="fontstyle01"/>
          <w:rFonts w:asciiTheme="minorHAnsi" w:hAnsiTheme="minorHAnsi"/>
          <w:sz w:val="28"/>
          <w:szCs w:val="28"/>
        </w:rPr>
        <w:t xml:space="preserve">X) </w:t>
      </w:r>
      <w:r w:rsidR="009C06AD">
        <w:rPr>
          <w:rStyle w:val="fontstyle01"/>
          <w:rFonts w:asciiTheme="minorHAnsi" w:hAnsiTheme="minorHAnsi"/>
          <w:sz w:val="28"/>
          <w:szCs w:val="28"/>
        </w:rPr>
        <w:t xml:space="preserve">have also been surveyed opportunistically during the offshore survey when time permitted.  </w:t>
      </w:r>
      <w:r w:rsidR="000F7EBD">
        <w:rPr>
          <w:rStyle w:val="fontstyle01"/>
          <w:rFonts w:asciiTheme="minorHAnsi" w:hAnsiTheme="minorHAnsi"/>
          <w:sz w:val="28"/>
          <w:szCs w:val="28"/>
        </w:rPr>
        <w:t>Although these occupations were not appro</w:t>
      </w:r>
      <w:r w:rsidR="0022696A">
        <w:rPr>
          <w:rStyle w:val="fontstyle01"/>
          <w:rFonts w:asciiTheme="minorHAnsi" w:hAnsiTheme="minorHAnsi"/>
          <w:sz w:val="28"/>
          <w:szCs w:val="28"/>
        </w:rPr>
        <w:t xml:space="preserve">priate for the production of a </w:t>
      </w:r>
      <w:r w:rsidR="000F7EBD">
        <w:rPr>
          <w:rStyle w:val="fontstyle01"/>
          <w:rFonts w:asciiTheme="minorHAnsi" w:hAnsiTheme="minorHAnsi"/>
          <w:sz w:val="28"/>
          <w:szCs w:val="28"/>
        </w:rPr>
        <w:t xml:space="preserve">biomass estimate, a variety of habitats within each Bay were investigated and no large </w:t>
      </w:r>
      <w:r>
        <w:rPr>
          <w:rStyle w:val="fontstyle01"/>
          <w:rFonts w:asciiTheme="minorHAnsi" w:hAnsiTheme="minorHAnsi"/>
          <w:sz w:val="28"/>
          <w:szCs w:val="28"/>
        </w:rPr>
        <w:t xml:space="preserve">densities </w:t>
      </w:r>
      <w:r w:rsidR="00E77CE6">
        <w:rPr>
          <w:rStyle w:val="fontstyle01"/>
          <w:rFonts w:asciiTheme="minorHAnsi" w:hAnsiTheme="minorHAnsi"/>
          <w:sz w:val="28"/>
          <w:szCs w:val="28"/>
        </w:rPr>
        <w:t>of capelin observed.</w:t>
      </w:r>
      <w:r w:rsidR="000F7EBD">
        <w:rPr>
          <w:rStyle w:val="fontstyle01"/>
          <w:rFonts w:asciiTheme="minorHAnsi" w:hAnsiTheme="minorHAnsi"/>
          <w:sz w:val="28"/>
          <w:szCs w:val="28"/>
        </w:rPr>
        <w:t xml:space="preserve">  </w:t>
      </w:r>
    </w:p>
    <w:p w:rsidR="00823EED" w:rsidRDefault="00823EED" w:rsidP="00823EED">
      <w:pPr>
        <w:rPr>
          <w:sz w:val="28"/>
          <w:szCs w:val="28"/>
        </w:rPr>
      </w:pPr>
      <w:r w:rsidRPr="00823EED">
        <w:rPr>
          <w:rFonts w:eastAsia="Times New Roman" w:cs="Arial"/>
          <w:color w:val="333333"/>
          <w:sz w:val="28"/>
          <w:szCs w:val="28"/>
          <w:lang w:eastAsia="en-CA"/>
        </w:rPr>
        <w:t xml:space="preserve"> </w:t>
      </w:r>
      <w:proofErr w:type="spellStart"/>
      <w:r w:rsidRPr="00823EED">
        <w:rPr>
          <w:rFonts w:eastAsia="Times New Roman" w:cs="Arial"/>
          <w:color w:val="333333"/>
          <w:sz w:val="28"/>
          <w:szCs w:val="28"/>
          <w:lang w:eastAsia="en-CA"/>
        </w:rPr>
        <w:t>Ingvaldsen</w:t>
      </w:r>
      <w:proofErr w:type="spellEnd"/>
      <w:r w:rsidRPr="00823EED">
        <w:rPr>
          <w:rFonts w:eastAsia="Times New Roman" w:cs="Arial"/>
          <w:color w:val="333333"/>
          <w:sz w:val="28"/>
          <w:szCs w:val="28"/>
          <w:lang w:eastAsia="en-CA"/>
        </w:rPr>
        <w:t xml:space="preserve"> and </w:t>
      </w:r>
      <w:proofErr w:type="spellStart"/>
      <w:r w:rsidRPr="00823EED">
        <w:rPr>
          <w:rFonts w:eastAsia="Times New Roman" w:cs="Arial"/>
          <w:color w:val="333333"/>
          <w:sz w:val="28"/>
          <w:szCs w:val="28"/>
          <w:lang w:eastAsia="en-CA"/>
        </w:rPr>
        <w:t>Gjøsæter</w:t>
      </w:r>
      <w:proofErr w:type="spellEnd"/>
      <w:r w:rsidRPr="00823EED">
        <w:rPr>
          <w:rFonts w:eastAsia="Times New Roman" w:cs="Arial"/>
          <w:color w:val="333333"/>
          <w:sz w:val="28"/>
          <w:szCs w:val="28"/>
          <w:lang w:eastAsia="en-CA"/>
        </w:rPr>
        <w:t xml:space="preserve"> (2013) found that w</w:t>
      </w:r>
      <w:r w:rsidRPr="00823EED">
        <w:rPr>
          <w:sz w:val="28"/>
          <w:szCs w:val="28"/>
        </w:rPr>
        <w:t>hile the potential area of distribution of capelin in the Barents has been linked to ice coverage and sea</w:t>
      </w:r>
      <w:r>
        <w:rPr>
          <w:sz w:val="28"/>
          <w:szCs w:val="28"/>
        </w:rPr>
        <w:t xml:space="preserve"> temperature, the amount of the area utilised was proportional to stock size.  They suggest that by increasing the area of o</w:t>
      </w:r>
      <w:r w:rsidR="00B50898">
        <w:rPr>
          <w:sz w:val="28"/>
          <w:szCs w:val="28"/>
        </w:rPr>
        <w:t>ccupation capelin in the Barent</w:t>
      </w:r>
      <w:r>
        <w:rPr>
          <w:sz w:val="28"/>
          <w:szCs w:val="28"/>
        </w:rPr>
        <w:t>s</w:t>
      </w:r>
      <w:r w:rsidR="00B50898">
        <w:rPr>
          <w:sz w:val="28"/>
          <w:szCs w:val="28"/>
        </w:rPr>
        <w:t xml:space="preserve"> Sea</w:t>
      </w:r>
      <w:r>
        <w:rPr>
          <w:sz w:val="28"/>
          <w:szCs w:val="28"/>
        </w:rPr>
        <w:t xml:space="preserve"> were </w:t>
      </w:r>
      <w:r>
        <w:rPr>
          <w:sz w:val="28"/>
          <w:szCs w:val="28"/>
        </w:rPr>
        <w:lastRenderedPageBreak/>
        <w:t xml:space="preserve">better able to meet their food requirements.  Frank et al. failed to find a similar relationship for the 2J3KL capelin stock using an area of occupation calculated from the fall bottom trawl surveys.  This finding is not surprising.  McQuinn (2009) found that in the absence of Atlantic cod predation, Atlantic herring in the Gulf of St. Lawrence moved into the </w:t>
      </w:r>
      <w:proofErr w:type="spellStart"/>
      <w:r>
        <w:rPr>
          <w:sz w:val="28"/>
          <w:szCs w:val="28"/>
        </w:rPr>
        <w:t>suprabenthic</w:t>
      </w:r>
      <w:proofErr w:type="spellEnd"/>
      <w:r>
        <w:rPr>
          <w:sz w:val="28"/>
          <w:szCs w:val="28"/>
        </w:rPr>
        <w:t xml:space="preserve"> zone, increasing their availability to the bottom trawl despite declines in abundance.   </w:t>
      </w:r>
      <w:r w:rsidR="00B50898">
        <w:rPr>
          <w:sz w:val="28"/>
          <w:szCs w:val="28"/>
        </w:rPr>
        <w:t xml:space="preserve">Similarly, </w:t>
      </w:r>
      <w:r>
        <w:rPr>
          <w:sz w:val="28"/>
          <w:szCs w:val="28"/>
        </w:rPr>
        <w:t>Mowbray (2002) found that capelin were closer to the seabed when cod were not present.  Consequently as cod abundance declined in the late 1980s, the portion of capelin biomass in the trawl zone (bottom 4 m of the water column) would have increased, increasing the availability to the bottom trawl.  Moreover</w:t>
      </w:r>
      <w:proofErr w:type="gramStart"/>
      <w:r>
        <w:rPr>
          <w:sz w:val="28"/>
          <w:szCs w:val="28"/>
        </w:rPr>
        <w:t>,  Mowbray</w:t>
      </w:r>
      <w:proofErr w:type="gramEnd"/>
      <w:r>
        <w:rPr>
          <w:sz w:val="28"/>
          <w:szCs w:val="28"/>
        </w:rPr>
        <w:t xml:space="preserve"> (2002) also found that capelin in low densities were in closer association with the bottom and displayed less vertical movement than when densities were high.  Another factor which may </w:t>
      </w:r>
      <w:r w:rsidR="005107C1">
        <w:rPr>
          <w:sz w:val="28"/>
          <w:szCs w:val="28"/>
        </w:rPr>
        <w:t xml:space="preserve">have </w:t>
      </w:r>
      <w:r>
        <w:rPr>
          <w:sz w:val="28"/>
          <w:szCs w:val="28"/>
        </w:rPr>
        <w:t>cause</w:t>
      </w:r>
      <w:r w:rsidR="005107C1">
        <w:rPr>
          <w:sz w:val="28"/>
          <w:szCs w:val="28"/>
        </w:rPr>
        <w:t>d</w:t>
      </w:r>
      <w:r>
        <w:rPr>
          <w:sz w:val="28"/>
          <w:szCs w:val="28"/>
        </w:rPr>
        <w:t xml:space="preserve"> a persistence </w:t>
      </w:r>
      <w:r w:rsidR="005107C1">
        <w:rPr>
          <w:sz w:val="28"/>
          <w:szCs w:val="28"/>
        </w:rPr>
        <w:t xml:space="preserve">of capelin in bottom </w:t>
      </w:r>
      <w:proofErr w:type="spellStart"/>
      <w:r>
        <w:rPr>
          <w:sz w:val="28"/>
          <w:szCs w:val="28"/>
        </w:rPr>
        <w:t>bottom</w:t>
      </w:r>
      <w:proofErr w:type="spellEnd"/>
      <w:r>
        <w:rPr>
          <w:sz w:val="28"/>
          <w:szCs w:val="28"/>
        </w:rPr>
        <w:t xml:space="preserve"> trawl </w:t>
      </w:r>
      <w:r w:rsidR="005107C1">
        <w:rPr>
          <w:sz w:val="28"/>
          <w:szCs w:val="28"/>
        </w:rPr>
        <w:t xml:space="preserve">catches in the face of declining </w:t>
      </w:r>
      <w:r>
        <w:rPr>
          <w:sz w:val="28"/>
          <w:szCs w:val="28"/>
        </w:rPr>
        <w:t xml:space="preserve">capelin abundance.   </w:t>
      </w:r>
    </w:p>
    <w:p w:rsidR="00B50898" w:rsidRDefault="005107C1">
      <w:pPr>
        <w:rPr>
          <w:rStyle w:val="fontstyle01"/>
          <w:rFonts w:asciiTheme="minorHAnsi" w:hAnsiTheme="minorHAnsi"/>
          <w:sz w:val="28"/>
          <w:szCs w:val="28"/>
        </w:rPr>
      </w:pPr>
      <w:r>
        <w:rPr>
          <w:rStyle w:val="fontstyle01"/>
          <w:rFonts w:asciiTheme="minorHAnsi" w:hAnsiTheme="minorHAnsi"/>
          <w:sz w:val="28"/>
          <w:szCs w:val="28"/>
        </w:rPr>
        <w:t>It should be noted that d</w:t>
      </w:r>
      <w:r w:rsidR="0022696A">
        <w:rPr>
          <w:rStyle w:val="fontstyle01"/>
          <w:rFonts w:asciiTheme="minorHAnsi" w:hAnsiTheme="minorHAnsi"/>
          <w:sz w:val="28"/>
          <w:szCs w:val="28"/>
        </w:rPr>
        <w:t xml:space="preserve">istribution changes associated with the </w:t>
      </w:r>
      <w:r>
        <w:rPr>
          <w:rStyle w:val="fontstyle01"/>
          <w:rFonts w:asciiTheme="minorHAnsi" w:hAnsiTheme="minorHAnsi"/>
          <w:sz w:val="28"/>
          <w:szCs w:val="28"/>
        </w:rPr>
        <w:t xml:space="preserve">survey </w:t>
      </w:r>
      <w:proofErr w:type="gramStart"/>
      <w:r>
        <w:rPr>
          <w:rStyle w:val="fontstyle01"/>
          <w:rFonts w:asciiTheme="minorHAnsi" w:hAnsiTheme="minorHAnsi"/>
          <w:sz w:val="28"/>
          <w:szCs w:val="28"/>
        </w:rPr>
        <w:t xml:space="preserve">index </w:t>
      </w:r>
      <w:r w:rsidR="0022696A">
        <w:rPr>
          <w:rStyle w:val="fontstyle01"/>
          <w:rFonts w:asciiTheme="minorHAnsi" w:hAnsiTheme="minorHAnsi"/>
          <w:sz w:val="28"/>
          <w:szCs w:val="28"/>
        </w:rPr>
        <w:t xml:space="preserve"> </w:t>
      </w:r>
      <w:r w:rsidR="00B50898">
        <w:rPr>
          <w:rStyle w:val="fontstyle01"/>
          <w:rFonts w:asciiTheme="minorHAnsi" w:hAnsiTheme="minorHAnsi"/>
          <w:sz w:val="28"/>
          <w:szCs w:val="28"/>
        </w:rPr>
        <w:t>collapse</w:t>
      </w:r>
      <w:proofErr w:type="gramEnd"/>
      <w:r w:rsidR="00B50898">
        <w:rPr>
          <w:rStyle w:val="fontstyle01"/>
          <w:rFonts w:asciiTheme="minorHAnsi" w:hAnsiTheme="minorHAnsi"/>
          <w:sz w:val="28"/>
          <w:szCs w:val="28"/>
        </w:rPr>
        <w:t xml:space="preserve"> included vertical movements as well as horizontal displacements.  This change in vertical distribution is a cause for concern when conducting acoustic surveys.  A </w:t>
      </w:r>
      <w:r>
        <w:rPr>
          <w:rStyle w:val="fontstyle01"/>
          <w:rFonts w:asciiTheme="minorHAnsi" w:hAnsiTheme="minorHAnsi"/>
          <w:sz w:val="28"/>
          <w:szCs w:val="28"/>
        </w:rPr>
        <w:t>limitation of acoustic surveying is the inability to resolv</w:t>
      </w:r>
      <w:r w:rsidR="00C23C16">
        <w:rPr>
          <w:rStyle w:val="fontstyle01"/>
          <w:rFonts w:asciiTheme="minorHAnsi" w:hAnsiTheme="minorHAnsi"/>
          <w:sz w:val="28"/>
          <w:szCs w:val="28"/>
        </w:rPr>
        <w:t xml:space="preserve">e targets on or near the seabed, an area </w:t>
      </w:r>
      <w:r>
        <w:rPr>
          <w:rStyle w:val="fontstyle01"/>
          <w:rFonts w:asciiTheme="minorHAnsi" w:hAnsiTheme="minorHAnsi"/>
          <w:sz w:val="28"/>
          <w:szCs w:val="28"/>
        </w:rPr>
        <w:t xml:space="preserve">commonly referred to as the bottom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w:t>
      </w:r>
      <w:r w:rsidRPr="005107C1">
        <w:rPr>
          <w:rStyle w:val="fontstyle01"/>
          <w:rFonts w:asciiTheme="minorHAnsi" w:hAnsiTheme="minorHAnsi"/>
          <w:sz w:val="28"/>
          <w:szCs w:val="28"/>
          <w:highlight w:val="yellow"/>
        </w:rPr>
        <w:t xml:space="preserve">Ona and </w:t>
      </w:r>
      <w:proofErr w:type="spellStart"/>
      <w:proofErr w:type="gramStart"/>
      <w:r w:rsidRPr="005107C1">
        <w:rPr>
          <w:rStyle w:val="fontstyle01"/>
          <w:rFonts w:asciiTheme="minorHAnsi" w:hAnsiTheme="minorHAnsi"/>
          <w:sz w:val="28"/>
          <w:szCs w:val="28"/>
          <w:highlight w:val="yellow"/>
        </w:rPr>
        <w:t>Mitson</w:t>
      </w:r>
      <w:proofErr w:type="spellEnd"/>
      <w:r>
        <w:rPr>
          <w:rStyle w:val="fontstyle01"/>
          <w:rFonts w:asciiTheme="minorHAnsi" w:hAnsiTheme="minorHAnsi"/>
          <w:sz w:val="28"/>
          <w:szCs w:val="28"/>
        </w:rPr>
        <w:t xml:space="preserve"> )</w:t>
      </w:r>
      <w:proofErr w:type="gramEnd"/>
      <w:r>
        <w:rPr>
          <w:rStyle w:val="fontstyle01"/>
          <w:rFonts w:asciiTheme="minorHAnsi" w:hAnsiTheme="minorHAnsi"/>
          <w:sz w:val="28"/>
          <w:szCs w:val="28"/>
        </w:rPr>
        <w:t xml:space="preserve">.  The height of the </w:t>
      </w:r>
      <w:proofErr w:type="spellStart"/>
      <w:r>
        <w:rPr>
          <w:rStyle w:val="fontstyle01"/>
          <w:rFonts w:asciiTheme="minorHAnsi" w:hAnsiTheme="minorHAnsi"/>
          <w:sz w:val="28"/>
          <w:szCs w:val="28"/>
        </w:rPr>
        <w:t>deadzone</w:t>
      </w:r>
      <w:proofErr w:type="spellEnd"/>
      <w:r>
        <w:rPr>
          <w:rStyle w:val="fontstyle01"/>
          <w:rFonts w:asciiTheme="minorHAnsi" w:hAnsiTheme="minorHAnsi"/>
          <w:sz w:val="28"/>
          <w:szCs w:val="28"/>
        </w:rPr>
        <w:t xml:space="preserve"> is a function of the pulse length and frequency of the acoustic system used.  In the case of the capelin acoustic surveys th</w:t>
      </w:r>
      <w:r w:rsidR="00F72876">
        <w:rPr>
          <w:rStyle w:val="fontstyle01"/>
          <w:rFonts w:asciiTheme="minorHAnsi" w:hAnsiTheme="minorHAnsi"/>
          <w:sz w:val="28"/>
          <w:szCs w:val="28"/>
        </w:rPr>
        <w:t xml:space="preserve">e bottom </w:t>
      </w:r>
      <w:proofErr w:type="spellStart"/>
      <w:r w:rsidR="00F72876">
        <w:rPr>
          <w:rStyle w:val="fontstyle01"/>
          <w:rFonts w:asciiTheme="minorHAnsi" w:hAnsiTheme="minorHAnsi"/>
          <w:sz w:val="28"/>
          <w:szCs w:val="28"/>
        </w:rPr>
        <w:t>deadzone</w:t>
      </w:r>
      <w:proofErr w:type="spellEnd"/>
      <w:r w:rsidR="00F72876">
        <w:rPr>
          <w:rStyle w:val="fontstyle01"/>
          <w:rFonts w:asciiTheme="minorHAnsi" w:hAnsiTheme="minorHAnsi"/>
          <w:sz w:val="28"/>
          <w:szCs w:val="28"/>
        </w:rPr>
        <w:t xml:space="preserve"> was </w:t>
      </w:r>
      <w:proofErr w:type="gramStart"/>
      <w:r>
        <w:rPr>
          <w:rStyle w:val="fontstyle01"/>
          <w:rFonts w:asciiTheme="minorHAnsi" w:hAnsiTheme="minorHAnsi"/>
          <w:sz w:val="28"/>
          <w:szCs w:val="28"/>
        </w:rPr>
        <w:t>approximately  0.75</w:t>
      </w:r>
      <w:proofErr w:type="gramEnd"/>
      <w:r>
        <w:rPr>
          <w:rStyle w:val="fontstyle01"/>
          <w:rFonts w:asciiTheme="minorHAnsi" w:hAnsiTheme="minorHAnsi"/>
          <w:sz w:val="28"/>
          <w:szCs w:val="28"/>
        </w:rPr>
        <w:t xml:space="preserve"> m.  </w:t>
      </w:r>
    </w:p>
    <w:p w:rsidR="00AF50FB" w:rsidRDefault="00AF50FB">
      <w:r w:rsidRPr="00DD08F4">
        <w:rPr>
          <w:sz w:val="28"/>
          <w:szCs w:val="28"/>
        </w:rPr>
        <w:t xml:space="preserve">In order to address </w:t>
      </w:r>
      <w:r w:rsidR="00F72876">
        <w:rPr>
          <w:sz w:val="28"/>
          <w:szCs w:val="28"/>
        </w:rPr>
        <w:t xml:space="preserve">the potential impact of </w:t>
      </w:r>
      <w:r w:rsidR="00C23C16">
        <w:rPr>
          <w:sz w:val="28"/>
          <w:szCs w:val="28"/>
        </w:rPr>
        <w:t xml:space="preserve">vertical </w:t>
      </w:r>
      <w:r w:rsidR="00F72876">
        <w:rPr>
          <w:sz w:val="28"/>
          <w:szCs w:val="28"/>
        </w:rPr>
        <w:t>distribution changes on the availability to acoustic surveys d</w:t>
      </w:r>
      <w:r w:rsidRPr="00DD08F4">
        <w:rPr>
          <w:sz w:val="28"/>
          <w:szCs w:val="28"/>
        </w:rPr>
        <w:t xml:space="preserve">edicated experiments </w:t>
      </w:r>
      <w:r w:rsidR="00F72876">
        <w:rPr>
          <w:sz w:val="28"/>
          <w:szCs w:val="28"/>
        </w:rPr>
        <w:t xml:space="preserve">were </w:t>
      </w:r>
      <w:r w:rsidRPr="00DD08F4">
        <w:rPr>
          <w:sz w:val="28"/>
          <w:szCs w:val="28"/>
        </w:rPr>
        <w:t>carried out in 1995 and 1999</w:t>
      </w:r>
      <w:r w:rsidR="00F72876">
        <w:rPr>
          <w:sz w:val="28"/>
          <w:szCs w:val="28"/>
        </w:rPr>
        <w:t xml:space="preserve"> and a range of values for diel changes in </w:t>
      </w:r>
      <w:r w:rsidR="00DD08F4" w:rsidRPr="00DD08F4">
        <w:rPr>
          <w:sz w:val="28"/>
          <w:szCs w:val="28"/>
        </w:rPr>
        <w:t>detectability ascertained (Mowbray, 2014)</w:t>
      </w:r>
      <w:r w:rsidRPr="00DD08F4">
        <w:rPr>
          <w:sz w:val="28"/>
          <w:szCs w:val="28"/>
        </w:rPr>
        <w:t xml:space="preserve">.  </w:t>
      </w:r>
      <w:r w:rsidR="00C23C16">
        <w:rPr>
          <w:sz w:val="28"/>
          <w:szCs w:val="28"/>
        </w:rPr>
        <w:t xml:space="preserve">These values were then used along with the variability in </w:t>
      </w:r>
      <w:r w:rsidR="00DD08F4" w:rsidRPr="00DD08F4">
        <w:rPr>
          <w:sz w:val="28"/>
          <w:szCs w:val="28"/>
        </w:rPr>
        <w:t xml:space="preserve">acoustic calibration </w:t>
      </w:r>
      <w:r w:rsidR="00C23C16">
        <w:rPr>
          <w:sz w:val="28"/>
          <w:szCs w:val="28"/>
        </w:rPr>
        <w:t>precision</w:t>
      </w:r>
      <w:r w:rsidR="00DD08F4" w:rsidRPr="00DD08F4">
        <w:rPr>
          <w:sz w:val="28"/>
          <w:szCs w:val="28"/>
        </w:rPr>
        <w:t xml:space="preserve">, sampling error of capelin for determination of </w:t>
      </w:r>
      <w:r w:rsidR="00C23C16">
        <w:rPr>
          <w:sz w:val="28"/>
          <w:szCs w:val="28"/>
        </w:rPr>
        <w:t xml:space="preserve">length for </w:t>
      </w:r>
      <w:r w:rsidR="00DD08F4" w:rsidRPr="00DD08F4">
        <w:rPr>
          <w:sz w:val="28"/>
          <w:szCs w:val="28"/>
        </w:rPr>
        <w:t xml:space="preserve">target strength </w:t>
      </w:r>
      <w:r w:rsidR="00C23C16">
        <w:rPr>
          <w:sz w:val="28"/>
          <w:szCs w:val="28"/>
        </w:rPr>
        <w:t xml:space="preserve">estimation </w:t>
      </w:r>
      <w:r w:rsidR="00DD08F4" w:rsidRPr="00DD08F4">
        <w:rPr>
          <w:sz w:val="28"/>
          <w:szCs w:val="28"/>
        </w:rPr>
        <w:t xml:space="preserve">and spatial variability </w:t>
      </w:r>
      <w:r w:rsidR="00C23C16">
        <w:rPr>
          <w:sz w:val="28"/>
          <w:szCs w:val="28"/>
        </w:rPr>
        <w:t>in distribution patterns in the calculation of confidence estimates for each survey since 1988 using a Monte Carlo simulation</w:t>
      </w:r>
      <w:r w:rsidR="00DD08F4" w:rsidRPr="00DD08F4">
        <w:rPr>
          <w:sz w:val="28"/>
          <w:szCs w:val="28"/>
        </w:rPr>
        <w:t xml:space="preserve">.  Confidence limits generated in this matter indicate a significant </w:t>
      </w:r>
      <w:r w:rsidR="00C23C16">
        <w:rPr>
          <w:sz w:val="28"/>
          <w:szCs w:val="28"/>
        </w:rPr>
        <w:t xml:space="preserve">decline </w:t>
      </w:r>
      <w:r w:rsidR="00DD08F4" w:rsidRPr="00DD08F4">
        <w:rPr>
          <w:sz w:val="28"/>
          <w:szCs w:val="28"/>
        </w:rPr>
        <w:t xml:space="preserve">in </w:t>
      </w:r>
      <w:r w:rsidR="00C23C16">
        <w:rPr>
          <w:sz w:val="28"/>
          <w:szCs w:val="28"/>
        </w:rPr>
        <w:t xml:space="preserve">capelin </w:t>
      </w:r>
      <w:r w:rsidR="00DD08F4" w:rsidRPr="00DD08F4">
        <w:rPr>
          <w:sz w:val="28"/>
          <w:szCs w:val="28"/>
        </w:rPr>
        <w:t>biomass between the late 1980s and 199</w:t>
      </w:r>
      <w:r w:rsidR="00FA4674">
        <w:rPr>
          <w:sz w:val="28"/>
          <w:szCs w:val="28"/>
        </w:rPr>
        <w:t>1</w:t>
      </w:r>
      <w:r w:rsidR="00DD08F4" w:rsidRPr="00DD08F4">
        <w:rPr>
          <w:sz w:val="28"/>
          <w:szCs w:val="28"/>
        </w:rPr>
        <w:t xml:space="preserve"> (</w:t>
      </w:r>
      <w:r w:rsidR="00DD08F4" w:rsidRPr="00FA4674">
        <w:rPr>
          <w:sz w:val="28"/>
          <w:szCs w:val="28"/>
          <w:highlight w:val="yellow"/>
        </w:rPr>
        <w:t xml:space="preserve">Fig </w:t>
      </w:r>
      <w:r w:rsidR="00782BA8">
        <w:rPr>
          <w:sz w:val="28"/>
          <w:szCs w:val="28"/>
          <w:highlight w:val="yellow"/>
        </w:rPr>
        <w:t>FM-</w:t>
      </w:r>
      <w:r w:rsidR="00C23C16">
        <w:rPr>
          <w:sz w:val="28"/>
          <w:szCs w:val="28"/>
        </w:rPr>
        <w:t>9</w:t>
      </w:r>
      <w:r w:rsidR="00DD08F4" w:rsidRPr="00DD08F4">
        <w:rPr>
          <w:sz w:val="28"/>
          <w:szCs w:val="28"/>
        </w:rPr>
        <w:t>).</w:t>
      </w:r>
    </w:p>
    <w:p w:rsidR="00253327" w:rsidRDefault="00253327">
      <w:pPr>
        <w:rPr>
          <w:sz w:val="28"/>
          <w:szCs w:val="28"/>
        </w:rPr>
      </w:pPr>
    </w:p>
    <w:p w:rsidR="00782BA8" w:rsidRDefault="00782BA8">
      <w:pPr>
        <w:rPr>
          <w:sz w:val="28"/>
          <w:szCs w:val="28"/>
        </w:rPr>
      </w:pPr>
    </w:p>
    <w:p w:rsidR="000E5DAB" w:rsidRDefault="000E5DAB">
      <w:pPr>
        <w:rPr>
          <w:rFonts w:eastAsia="Times New Roman" w:cs="Arial"/>
          <w:b/>
          <w:bCs/>
          <w:i/>
          <w:iCs/>
          <w:sz w:val="28"/>
          <w:szCs w:val="28"/>
          <w:lang w:eastAsia="en-CA"/>
        </w:rPr>
      </w:pPr>
    </w:p>
    <w:p w:rsidR="000E5DAB" w:rsidRDefault="000E5DAB">
      <w:pPr>
        <w:rPr>
          <w:rFonts w:eastAsia="Times New Roman" w:cs="Arial"/>
          <w:b/>
          <w:bCs/>
          <w:i/>
          <w:iCs/>
          <w:sz w:val="28"/>
          <w:szCs w:val="28"/>
          <w:lang w:eastAsia="en-CA"/>
        </w:rPr>
      </w:pPr>
    </w:p>
    <w:p w:rsidR="00AE19B0" w:rsidRPr="00E138E2" w:rsidRDefault="00AE19B0" w:rsidP="00AE19B0">
      <w:pPr>
        <w:pStyle w:val="Heading2"/>
        <w:rPr>
          <w:rFonts w:asciiTheme="minorHAnsi" w:hAnsiTheme="minorHAnsi"/>
        </w:rPr>
      </w:pPr>
      <w:r w:rsidRPr="00E138E2">
        <w:rPr>
          <w:rFonts w:asciiTheme="minorHAnsi" w:hAnsiTheme="minorHAnsi"/>
        </w:rPr>
        <w:t>References</w:t>
      </w:r>
    </w:p>
    <w:p w:rsidR="00771E8F" w:rsidRPr="00771E8F" w:rsidRDefault="007F2561" w:rsidP="00771E8F">
      <w:pPr>
        <w:pStyle w:val="EndNoteBibliography"/>
        <w:spacing w:after="0"/>
        <w:ind w:left="720" w:hanging="720"/>
      </w:pPr>
      <w:r w:rsidRPr="00E138E2">
        <w:rPr>
          <w:rFonts w:asciiTheme="minorHAnsi" w:hAnsiTheme="minorHAnsi"/>
        </w:rPr>
        <w:fldChar w:fldCharType="begin"/>
      </w:r>
      <w:r w:rsidRPr="00E138E2">
        <w:rPr>
          <w:rFonts w:asciiTheme="minorHAnsi" w:hAnsiTheme="minorHAnsi"/>
        </w:rPr>
        <w:instrText xml:space="preserve"> ADDIN EN.REFLIST </w:instrText>
      </w:r>
      <w:r w:rsidRPr="00E138E2">
        <w:rPr>
          <w:rFonts w:asciiTheme="minorHAnsi" w:hAnsiTheme="minorHAnsi"/>
        </w:rPr>
        <w:fldChar w:fldCharType="separate"/>
      </w:r>
      <w:r w:rsidR="00771E8F" w:rsidRPr="00771E8F">
        <w:t>Alheit J, Roy C, Kifani S (2009) Decadal-scale variability in populations. In: Checkley D, Alheit J, Oozeki Y, Roy C (eds) Climate Change and Small Pelagic Fish. Cambridge University Press, Cambridge, UK</w:t>
      </w:r>
    </w:p>
    <w:p w:rsidR="00771E8F" w:rsidRDefault="00771E8F" w:rsidP="00771E8F">
      <w:pPr>
        <w:pStyle w:val="EndNoteBibliography"/>
        <w:spacing w:after="0"/>
        <w:ind w:left="720" w:hanging="720"/>
      </w:pPr>
      <w:r w:rsidRPr="00771E8F">
        <w:t>Buren AD, Koen-Alonso M, Pepin P, Mowbray F, Nakashima BS, Stenson GB, Ollerhead N, Montevecchi WA (2014) Bottom-up regulation of capelin, a keystone forage species. PLoS ONE 9:e87589</w:t>
      </w:r>
    </w:p>
    <w:p w:rsidR="001075C3" w:rsidRPr="00771E8F" w:rsidRDefault="001075C3" w:rsidP="001075C3">
      <w:pPr>
        <w:autoSpaceDE w:val="0"/>
        <w:autoSpaceDN w:val="0"/>
        <w:adjustRightInd w:val="0"/>
        <w:spacing w:after="0" w:line="240" w:lineRule="auto"/>
      </w:pPr>
      <w:r w:rsidRPr="001075C3">
        <w:rPr>
          <w:rFonts w:ascii="Times New Roman" w:hAnsi="Times New Roman" w:cs="Times New Roman"/>
          <w:sz w:val="17"/>
          <w:szCs w:val="17"/>
          <w:highlight w:val="yellow"/>
        </w:rPr>
        <w:t xml:space="preserve">CAMPBELJL. , S., </w:t>
      </w:r>
      <w:r w:rsidRPr="001075C3">
        <w:rPr>
          <w:rFonts w:ascii="Times New Roman" w:hAnsi="Times New Roman" w:cs="Times New Roman"/>
          <w:sz w:val="12"/>
          <w:szCs w:val="12"/>
          <w:highlight w:val="yellow"/>
        </w:rPr>
        <w:t xml:space="preserve">AND </w:t>
      </w:r>
      <w:r w:rsidRPr="001075C3">
        <w:rPr>
          <w:rFonts w:ascii="Times New Roman" w:hAnsi="Times New Roman" w:cs="Times New Roman"/>
          <w:sz w:val="17"/>
          <w:szCs w:val="17"/>
          <w:highlight w:val="yellow"/>
        </w:rPr>
        <w:t>G. H. WINTERS1. 973. Some biological characteristics</w:t>
      </w:r>
      <w:r>
        <w:rPr>
          <w:rFonts w:ascii="Times New Roman" w:hAnsi="Times New Roman" w:cs="Times New Roman"/>
          <w:sz w:val="17"/>
          <w:szCs w:val="17"/>
          <w:highlight w:val="yellow"/>
        </w:rPr>
        <w:t xml:space="preserve"> </w:t>
      </w:r>
      <w:r w:rsidRPr="001075C3">
        <w:rPr>
          <w:rFonts w:ascii="Times New Roman" w:hAnsi="Times New Roman" w:cs="Times New Roman"/>
          <w:sz w:val="17"/>
          <w:szCs w:val="17"/>
          <w:highlight w:val="yellow"/>
        </w:rPr>
        <w:t xml:space="preserve">of capelin, </w:t>
      </w:r>
      <w:r w:rsidRPr="001075C3">
        <w:rPr>
          <w:rFonts w:ascii="Times New Roman" w:hAnsi="Times New Roman" w:cs="Times New Roman"/>
          <w:b/>
          <w:bCs/>
          <w:i/>
          <w:iCs/>
          <w:sz w:val="16"/>
          <w:szCs w:val="16"/>
          <w:highlight w:val="yellow"/>
        </w:rPr>
        <w:t xml:space="preserve">Mullotus vilkosus, </w:t>
      </w:r>
      <w:r w:rsidRPr="001075C3">
        <w:rPr>
          <w:rFonts w:ascii="Times New Roman" w:hAnsi="Times New Roman" w:cs="Times New Roman"/>
          <w:sz w:val="17"/>
          <w:szCs w:val="17"/>
          <w:highlight w:val="yellow"/>
        </w:rPr>
        <w:t>in the Newfoundland area. ICNAF Wedb.1973(III): 137-144.</w:t>
      </w:r>
    </w:p>
    <w:p w:rsidR="00771E8F" w:rsidRPr="00771E8F" w:rsidRDefault="00771E8F" w:rsidP="00771E8F">
      <w:pPr>
        <w:pStyle w:val="EndNoteBibliography"/>
        <w:spacing w:after="0"/>
        <w:ind w:left="720" w:hanging="720"/>
      </w:pPr>
      <w:r w:rsidRPr="00771E8F">
        <w:t>Carscadden JE, Frank KT, Leggett WC (2001) Ecosystem changes and the effects on capelin (</w:t>
      </w:r>
      <w:r w:rsidRPr="00771E8F">
        <w:rPr>
          <w:i/>
        </w:rPr>
        <w:t>Mallotus villosus</w:t>
      </w:r>
      <w:r w:rsidRPr="00771E8F">
        <w:t>), a major forage species. Canadian Journal of Fisheries and Aquatic Sciences 58:73-85</w:t>
      </w:r>
    </w:p>
    <w:p w:rsidR="00771E8F" w:rsidRPr="00771E8F" w:rsidRDefault="00771E8F" w:rsidP="00771E8F">
      <w:pPr>
        <w:pStyle w:val="EndNoteBibliography"/>
        <w:spacing w:after="0"/>
        <w:ind w:left="720" w:hanging="720"/>
      </w:pPr>
      <w:r w:rsidRPr="00771E8F">
        <w:t>Carscadden JE, Gjøsæter H, Vilhjálmsson H (2013) A comparison of recent changes in distribution of capelin (</w:t>
      </w:r>
      <w:r w:rsidRPr="00771E8F">
        <w:rPr>
          <w:i/>
        </w:rPr>
        <w:t>Mallotus villosus)</w:t>
      </w:r>
      <w:r w:rsidRPr="00771E8F">
        <w:t xml:space="preserve"> in the Barents Sea, around Iceland and in the Northwest Atlantic. Progress in Oceanography</w:t>
      </w:r>
    </w:p>
    <w:p w:rsidR="00771E8F" w:rsidRPr="00771E8F" w:rsidRDefault="00771E8F" w:rsidP="00771E8F">
      <w:pPr>
        <w:pStyle w:val="EndNoteBibliography"/>
        <w:spacing w:after="0"/>
        <w:ind w:left="720" w:hanging="720"/>
      </w:pPr>
      <w:r w:rsidRPr="00771E8F">
        <w:t>Carscadden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771E8F" w:rsidRPr="00771E8F" w:rsidRDefault="00771E8F" w:rsidP="00771E8F">
      <w:pPr>
        <w:pStyle w:val="EndNoteBibliography"/>
        <w:spacing w:after="0"/>
        <w:ind w:left="720" w:hanging="720"/>
      </w:pPr>
      <w:r w:rsidRPr="00771E8F">
        <w:t>Chavez FP, Ryan J, Lluch-Cota SE, Ñiquen MC (2003) From anchovies to sardines and back: multidecadal change in the Pacific Ocean. Science 299:217-221</w:t>
      </w:r>
    </w:p>
    <w:p w:rsidR="00771E8F" w:rsidRPr="00771E8F" w:rsidRDefault="00771E8F" w:rsidP="00771E8F">
      <w:pPr>
        <w:pStyle w:val="EndNoteBibliography"/>
        <w:spacing w:after="0"/>
        <w:ind w:left="720" w:hanging="720"/>
      </w:pPr>
      <w:r w:rsidRPr="00771E8F">
        <w:t>Dalley EL, Anderson JT, deYoung B (2002) Atmospheric forcing, larval drift, and recruitment of capelin ( Mallotus villosus ). ICES Journal of Marine Science 59:929-941</w:t>
      </w:r>
    </w:p>
    <w:p w:rsidR="00771E8F" w:rsidRPr="00771E8F" w:rsidRDefault="00771E8F" w:rsidP="00771E8F">
      <w:pPr>
        <w:pStyle w:val="EndNoteBibliography"/>
        <w:spacing w:after="0"/>
        <w:ind w:left="720" w:hanging="720"/>
      </w:pPr>
      <w:r w:rsidRPr="00771E8F">
        <w:t>DFO (1994) Report on the status of pelagic fishes (capelin off Newfoundland and in the Gulf of St. Lawrence, and herring off the East, Southeast and South coasts off Newfoundland). DFO Atlantic Fisheries Stock Status Report 1994/3</w:t>
      </w:r>
    </w:p>
    <w:p w:rsidR="00771E8F" w:rsidRPr="00771E8F" w:rsidRDefault="00771E8F" w:rsidP="00771E8F">
      <w:pPr>
        <w:pStyle w:val="EndNoteBibliography"/>
        <w:spacing w:after="0"/>
        <w:ind w:left="720" w:hanging="720"/>
      </w:pPr>
      <w:r w:rsidRPr="00771E8F">
        <w:t>DFO (2008) Assessment of capelin in SA2+Div. 3KL in 2008. DFO Canadian Science Advisory Secretariat Science Advisory Report 2008/054</w:t>
      </w:r>
    </w:p>
    <w:p w:rsidR="00771E8F" w:rsidRPr="00771E8F" w:rsidRDefault="00771E8F" w:rsidP="00771E8F">
      <w:pPr>
        <w:pStyle w:val="EndNoteBibliography"/>
        <w:spacing w:after="0"/>
        <w:ind w:left="720" w:hanging="720"/>
      </w:pPr>
      <w:r w:rsidRPr="00771E8F">
        <w:t>DFO (2010) Assessment of Capelin in SA 2 + Div. 3KL in 2010. DFO Canadian Science Advisory Secretariat Science Advisory Report 2010/090</w:t>
      </w:r>
    </w:p>
    <w:p w:rsidR="00771E8F" w:rsidRPr="00771E8F" w:rsidRDefault="00771E8F" w:rsidP="00771E8F">
      <w:pPr>
        <w:pStyle w:val="EndNoteBibliography"/>
        <w:spacing w:after="0"/>
        <w:ind w:left="720" w:hanging="720"/>
      </w:pPr>
      <w:r w:rsidRPr="00771E8F">
        <w:t>DFO (2013) Assessment of capelin in SA2 + Div. 3KL in 2013. DFO Canadian Science Advisory Secretariat Science Advisory Report 2013/11</w:t>
      </w:r>
    </w:p>
    <w:p w:rsidR="00771E8F" w:rsidRPr="00771E8F" w:rsidRDefault="00771E8F" w:rsidP="00771E8F">
      <w:pPr>
        <w:pStyle w:val="EndNoteBibliography"/>
        <w:spacing w:after="0"/>
        <w:ind w:left="720" w:hanging="720"/>
      </w:pPr>
      <w:r w:rsidRPr="00771E8F">
        <w:t>DFO (2015) Assessment of capelin in Subarea 2 and Divisions 3KL in 2015. DFO Canadian Science Advisory Secretariat Science Advisory Report 2015/036</w:t>
      </w:r>
    </w:p>
    <w:p w:rsidR="00771E8F" w:rsidRDefault="00771E8F" w:rsidP="00771E8F">
      <w:pPr>
        <w:pStyle w:val="EndNoteBibliography"/>
        <w:spacing w:after="0"/>
        <w:ind w:left="720" w:hanging="720"/>
      </w:pPr>
      <w:r w:rsidRPr="00771E8F">
        <w:t>Frank KT, Leggett WC (1981) Wind regulation of emergence times and early larval survival in capelin (</w:t>
      </w:r>
      <w:r w:rsidRPr="00771E8F">
        <w:rPr>
          <w:i/>
        </w:rPr>
        <w:t>Mallotus villosus</w:t>
      </w:r>
      <w:r w:rsidRPr="00771E8F">
        <w:t>). Canadian Journal of Fisheries and Aquatic Sciences 38:215-223</w:t>
      </w:r>
    </w:p>
    <w:p w:rsidR="00C27C24" w:rsidRPr="00771E8F" w:rsidRDefault="00C27C24" w:rsidP="00771E8F">
      <w:pPr>
        <w:pStyle w:val="EndNoteBibliography"/>
        <w:spacing w:after="0"/>
        <w:ind w:left="720" w:hanging="720"/>
      </w:pPr>
      <w:r w:rsidRPr="00C27C24">
        <w:rPr>
          <w:highlight w:val="yellow"/>
        </w:rPr>
        <w:t>Fisher JAD, Frank KT (2004) Abundance-distribution relationships and conservation of exploited marine fishes.  Mar Ecol ProgSer 279:201-213</w:t>
      </w:r>
      <w:r>
        <w:t xml:space="preserve"> </w:t>
      </w:r>
    </w:p>
    <w:p w:rsidR="00771E8F" w:rsidRPr="00771E8F" w:rsidRDefault="00771E8F" w:rsidP="00771E8F">
      <w:pPr>
        <w:pStyle w:val="EndNoteBibliography"/>
        <w:spacing w:after="0"/>
        <w:ind w:left="720" w:hanging="720"/>
      </w:pPr>
      <w:r w:rsidRPr="00771E8F">
        <w:t>Frank KT, Petrie B, Boyce D, Leggett WC (2016) Anomalous ecosystem dynamics following the apparent collapse of a keystone forage species. Marine Ecology Progress Series 553:185-202</w:t>
      </w:r>
    </w:p>
    <w:p w:rsidR="00771E8F" w:rsidRPr="00771E8F" w:rsidRDefault="00771E8F" w:rsidP="00771E8F">
      <w:pPr>
        <w:pStyle w:val="EndNoteBibliography"/>
        <w:spacing w:after="0"/>
        <w:ind w:left="720" w:hanging="720"/>
      </w:pPr>
      <w:r w:rsidRPr="00771E8F">
        <w:lastRenderedPageBreak/>
        <w:t>Gjøsæter H, Bogstad B, Tjelmeland S (2009) Ecosystem effects of the three capelin stock collapses in the Barents Sea. Marine Biology Research 5:40-53</w:t>
      </w:r>
    </w:p>
    <w:p w:rsidR="00771E8F" w:rsidRDefault="00771E8F" w:rsidP="00771E8F">
      <w:pPr>
        <w:pStyle w:val="EndNoteBibliography"/>
        <w:spacing w:after="0"/>
        <w:ind w:left="720" w:hanging="720"/>
      </w:pPr>
      <w:r w:rsidRPr="00771E8F">
        <w:t>Gomes MdC, Haedrich RL, Villagarcia MG (1995) Spatial and temporal changes in the groundfish assemblages on the north-east Newfoundland/Labrador Shelf, north-west Atlantic, 1978-1991. Fisheries Oceanography 4:85-101</w:t>
      </w:r>
    </w:p>
    <w:p w:rsidR="000F377B" w:rsidRPr="00771E8F" w:rsidRDefault="000F377B" w:rsidP="00771E8F">
      <w:pPr>
        <w:pStyle w:val="EndNoteBibliography"/>
        <w:spacing w:after="0"/>
        <w:ind w:left="720" w:hanging="720"/>
      </w:pPr>
      <w:r w:rsidRPr="000F377B">
        <w:rPr>
          <w:highlight w:val="yellow"/>
          <w:lang w:val="en-CA"/>
        </w:rPr>
        <w:t>Grégoire F, Girard L, Beaulieu J-L, Lussier J-F</w:t>
      </w:r>
      <w:r>
        <w:rPr>
          <w:highlight w:val="yellow"/>
          <w:lang w:val="en-CA"/>
        </w:rPr>
        <w:t xml:space="preserve">, </w:t>
      </w:r>
      <w:r w:rsidRPr="000F377B">
        <w:rPr>
          <w:highlight w:val="yellow"/>
          <w:lang w:val="en-CA"/>
        </w:rPr>
        <w:t xml:space="preserve">Bruneau, B. (2013) </w:t>
      </w:r>
      <w:r w:rsidRPr="000F377B">
        <w:rPr>
          <w:highlight w:val="yellow"/>
        </w:rPr>
        <w:t>Capelin (Mallotus villosus) in the Estuary and Gulf of St. Lawrence (NAFO Divisions 4RST) in 2012. DFO Can. Sci. Advis. Sec</w:t>
      </w:r>
      <w:r>
        <w:rPr>
          <w:highlight w:val="yellow"/>
        </w:rPr>
        <w:t>. Res. Doc. 2013/023</w:t>
      </w:r>
    </w:p>
    <w:p w:rsidR="00771E8F" w:rsidRPr="00771E8F" w:rsidRDefault="00771E8F" w:rsidP="00771E8F">
      <w:pPr>
        <w:pStyle w:val="EndNoteBibliography"/>
        <w:spacing w:after="0"/>
        <w:ind w:left="720" w:hanging="720"/>
      </w:pPr>
      <w:r w:rsidRPr="00771E8F">
        <w:t>Hammill MO, Stenson GB, Doniol-Valcroze T, Mosnier A (2011) Northwest Atlantic harp seals population trends, 1952-2012. DFO Canadian Science Advisory Secretariat Research Document 2011/099</w:t>
      </w:r>
    </w:p>
    <w:p w:rsidR="00771E8F" w:rsidRPr="00771E8F" w:rsidRDefault="00771E8F" w:rsidP="00771E8F">
      <w:pPr>
        <w:pStyle w:val="EndNoteBibliography"/>
        <w:spacing w:after="0"/>
        <w:ind w:left="720" w:hanging="720"/>
      </w:pPr>
      <w:r w:rsidRPr="00771E8F">
        <w:t xml:space="preserve">Hutchings JA, Myers RA (1994) What can be learned from the collapse of a renewable resource? Atlantic cod, </w:t>
      </w:r>
      <w:r w:rsidRPr="00771E8F">
        <w:rPr>
          <w:i/>
        </w:rPr>
        <w:t>Gadus morhua</w:t>
      </w:r>
      <w:r w:rsidRPr="00771E8F">
        <w:t>, of Newfoundland and Labrador. Canadian Journal of Fisheries and Aquatic Sciences 51:2126-2146</w:t>
      </w:r>
    </w:p>
    <w:p w:rsidR="00771E8F" w:rsidRDefault="00771E8F" w:rsidP="00771E8F">
      <w:pPr>
        <w:pStyle w:val="EndNoteBibliography"/>
        <w:spacing w:after="0"/>
        <w:ind w:left="720" w:hanging="720"/>
      </w:pPr>
      <w:r w:rsidRPr="00771E8F">
        <w:t>ICES (2017) Report of the North Western Working Group (NWWG). Copenhagen, Denmark</w:t>
      </w:r>
    </w:p>
    <w:p w:rsidR="00F1282F" w:rsidRDefault="00F1282F" w:rsidP="00F1282F">
      <w:pPr>
        <w:shd w:val="clear" w:color="auto" w:fill="FFFFFF"/>
        <w:spacing w:after="0" w:line="240" w:lineRule="auto"/>
        <w:rPr>
          <w:rFonts w:eastAsia="Times New Roman" w:cs="Arial"/>
          <w:lang w:eastAsia="en-CA"/>
        </w:rPr>
      </w:pPr>
      <w:r w:rsidRPr="00F1282F">
        <w:rPr>
          <w:rFonts w:eastAsia="Times New Roman" w:cs="Arial"/>
          <w:color w:val="333333"/>
          <w:highlight w:val="yellow"/>
          <w:lang w:eastAsia="en-CA"/>
        </w:rPr>
        <w:t xml:space="preserve">Ingvaldsen RB,  Gjøsæter H 2013 </w:t>
      </w:r>
      <w:hyperlink r:id="rId9" w:history="1">
        <w:r w:rsidRPr="00F1282F">
          <w:rPr>
            <w:rFonts w:eastAsia="Times New Roman" w:cs="Times New Roman"/>
            <w:color w:val="10147E"/>
            <w:highlight w:val="yellow"/>
            <w:lang w:eastAsia="en-CA"/>
          </w:rPr>
          <w:t>Responses in spatial distribution of Ba</w:t>
        </w:r>
        <w:r>
          <w:rPr>
            <w:rFonts w:eastAsia="Times New Roman" w:cs="Times New Roman"/>
            <w:color w:val="10147E"/>
            <w:highlight w:val="yellow"/>
            <w:lang w:eastAsia="en-CA"/>
          </w:rPr>
          <w:t xml:space="preserve">rents Sea capelin to changes in </w:t>
        </w:r>
        <w:r w:rsidRPr="00F1282F">
          <w:rPr>
            <w:rFonts w:eastAsia="Times New Roman" w:cs="Times New Roman"/>
            <w:color w:val="10147E"/>
            <w:highlight w:val="yellow"/>
            <w:lang w:eastAsia="en-CA"/>
          </w:rPr>
          <w:t>stock size, ocean temperature and ice cover</w:t>
        </w:r>
      </w:hyperlink>
      <w:r w:rsidRPr="00F1282F">
        <w:rPr>
          <w:rFonts w:eastAsia="Times New Roman" w:cs="Arial"/>
          <w:color w:val="333333"/>
          <w:highlight w:val="yellow"/>
          <w:lang w:eastAsia="en-CA"/>
        </w:rPr>
        <w:t xml:space="preserve"> </w:t>
      </w:r>
      <w:hyperlink r:id="rId10" w:history="1">
        <w:r w:rsidRPr="00F1282F">
          <w:rPr>
            <w:rFonts w:eastAsia="Times New Roman" w:cs="Arial"/>
            <w:color w:val="10147E"/>
            <w:highlight w:val="yellow"/>
            <w:lang w:eastAsia="en-CA"/>
          </w:rPr>
          <w:t>Marine Biology Research </w:t>
        </w:r>
      </w:hyperlink>
      <w:r w:rsidRPr="00F1282F">
        <w:rPr>
          <w:rFonts w:eastAsia="Times New Roman" w:cs="Arial"/>
          <w:highlight w:val="yellow"/>
          <w:lang w:eastAsia="en-CA"/>
        </w:rPr>
        <w:t>Vol. 9, Iss. 9, 2013</w:t>
      </w:r>
    </w:p>
    <w:p w:rsidR="00771E8F" w:rsidRDefault="00771E8F" w:rsidP="00771E8F">
      <w:pPr>
        <w:pStyle w:val="EndNoteBibliography"/>
        <w:spacing w:after="0"/>
        <w:ind w:left="720" w:hanging="720"/>
      </w:pPr>
      <w:r w:rsidRPr="00771E8F">
        <w:t>Jangaard PM (1974) The capelin (</w:t>
      </w:r>
      <w:r w:rsidRPr="00771E8F">
        <w:rPr>
          <w:i/>
        </w:rPr>
        <w:t>Mallotus villosus</w:t>
      </w:r>
      <w:r w:rsidRPr="00771E8F">
        <w:t>): biology, distribution, exploitation, utilization, and composition. Bulletin of the Fisheries Research Board of Canada 186:1-70</w:t>
      </w:r>
    </w:p>
    <w:p w:rsidR="000605CD" w:rsidRPr="00771E8F" w:rsidRDefault="000605CD" w:rsidP="00771E8F">
      <w:pPr>
        <w:pStyle w:val="EndNoteBibliography"/>
        <w:spacing w:after="0"/>
        <w:ind w:left="720" w:hanging="720"/>
      </w:pPr>
      <w:r w:rsidRPr="000605CD">
        <w:rPr>
          <w:rFonts w:ascii="Arial" w:hAnsi="Arial" w:cs="Arial"/>
          <w:color w:val="303030"/>
          <w:sz w:val="20"/>
          <w:szCs w:val="20"/>
          <w:highlight w:val="yellow"/>
          <w:shd w:val="clear" w:color="auto" w:fill="FFFFFF"/>
        </w:rPr>
        <w:t>Kenchington, E. L., Nakashima, B. S., Taggart, C. T., &amp; Hamilton, L. C. (2015). Genetic Structure of Capelin (</w:t>
      </w:r>
      <w:r w:rsidRPr="000605CD">
        <w:rPr>
          <w:rFonts w:ascii="Arial" w:hAnsi="Arial" w:cs="Arial"/>
          <w:i/>
          <w:iCs/>
          <w:color w:val="303030"/>
          <w:sz w:val="20"/>
          <w:szCs w:val="20"/>
          <w:highlight w:val="yellow"/>
          <w:shd w:val="clear" w:color="auto" w:fill="FFFFFF"/>
        </w:rPr>
        <w:t>Mallotus villosus</w:t>
      </w:r>
      <w:r w:rsidRPr="000605CD">
        <w:rPr>
          <w:rFonts w:ascii="Arial" w:hAnsi="Arial" w:cs="Arial"/>
          <w:color w:val="303030"/>
          <w:sz w:val="20"/>
          <w:szCs w:val="20"/>
          <w:highlight w:val="yellow"/>
          <w:shd w:val="clear" w:color="auto" w:fill="FFFFFF"/>
        </w:rPr>
        <w:t>) in the Northwest Atlantic Ocean. </w:t>
      </w:r>
      <w:r w:rsidRPr="000605CD">
        <w:rPr>
          <w:rFonts w:ascii="Arial" w:hAnsi="Arial" w:cs="Arial"/>
          <w:i/>
          <w:iCs/>
          <w:color w:val="303030"/>
          <w:sz w:val="20"/>
          <w:szCs w:val="20"/>
          <w:highlight w:val="yellow"/>
          <w:shd w:val="clear" w:color="auto" w:fill="FFFFFF"/>
        </w:rPr>
        <w:t>PLoS ONE</w:t>
      </w:r>
      <w:r w:rsidRPr="000605CD">
        <w:rPr>
          <w:rFonts w:ascii="Arial" w:hAnsi="Arial" w:cs="Arial"/>
          <w:color w:val="303030"/>
          <w:sz w:val="20"/>
          <w:szCs w:val="20"/>
          <w:highlight w:val="yellow"/>
          <w:shd w:val="clear" w:color="auto" w:fill="FFFFFF"/>
        </w:rPr>
        <w:t>, </w:t>
      </w:r>
      <w:r w:rsidRPr="000605CD">
        <w:rPr>
          <w:rFonts w:ascii="Arial" w:hAnsi="Arial" w:cs="Arial"/>
          <w:i/>
          <w:iCs/>
          <w:color w:val="303030"/>
          <w:sz w:val="20"/>
          <w:szCs w:val="20"/>
          <w:highlight w:val="yellow"/>
          <w:shd w:val="clear" w:color="auto" w:fill="FFFFFF"/>
        </w:rPr>
        <w:t>10</w:t>
      </w:r>
      <w:r w:rsidRPr="000605CD">
        <w:rPr>
          <w:rFonts w:ascii="Arial" w:hAnsi="Arial" w:cs="Arial"/>
          <w:color w:val="303030"/>
          <w:sz w:val="20"/>
          <w:szCs w:val="20"/>
          <w:highlight w:val="yellow"/>
          <w:shd w:val="clear" w:color="auto" w:fill="FFFFFF"/>
        </w:rPr>
        <w:t>(3), e0122315. http://doi.org/10.1371/journal.pone.0122315</w:t>
      </w:r>
    </w:p>
    <w:p w:rsidR="00771E8F" w:rsidRPr="00771E8F" w:rsidRDefault="00771E8F" w:rsidP="00771E8F">
      <w:pPr>
        <w:pStyle w:val="EndNoteBibliography"/>
        <w:spacing w:after="0"/>
        <w:ind w:left="720" w:hanging="720"/>
      </w:pPr>
      <w:r w:rsidRPr="00771E8F">
        <w:t xml:space="preserve">Koen-Alonso M, Pepin P, Mowbray F (2010) Exploring the role of environmental and anthropogenic drivers in the trajectories of core fish species of the Newfoundland-Labrador marine community. </w:t>
      </w:r>
    </w:p>
    <w:p w:rsidR="00771E8F" w:rsidRPr="00771E8F" w:rsidRDefault="00771E8F" w:rsidP="00771E8F">
      <w:pPr>
        <w:pStyle w:val="EndNoteBibliography"/>
        <w:spacing w:after="0"/>
        <w:ind w:left="720" w:hanging="720"/>
      </w:pPr>
      <w:r w:rsidRPr="00771E8F">
        <w:t>Leggett WC, Frank KT, Carscadden JE (1984) Meteorological and hydrographic regulation of year-class strength in capelin (</w:t>
      </w:r>
      <w:r w:rsidRPr="00771E8F">
        <w:rPr>
          <w:i/>
        </w:rPr>
        <w:t>Mallotus villosus</w:t>
      </w:r>
      <w:r w:rsidRPr="00771E8F">
        <w:t>). Canadian Journal of Fisheries and Aquatic Sciences 41:1193-1201</w:t>
      </w:r>
    </w:p>
    <w:p w:rsidR="00771E8F" w:rsidRDefault="00771E8F" w:rsidP="00771E8F">
      <w:pPr>
        <w:pStyle w:val="EndNoteBibliography"/>
        <w:spacing w:after="0"/>
        <w:ind w:left="720" w:hanging="720"/>
      </w:pPr>
      <w:r w:rsidRPr="00771E8F">
        <w:t>Lilly GR, Parsons DG, Kulka DW (2000) Was the increase in shrimp biomass on the northeast Newfoundland shelf a consequence of a release in predation pressure from cod? Journal of Northwest Atlantic Fishery Science 27:45-61</w:t>
      </w:r>
    </w:p>
    <w:p w:rsidR="00A046D7" w:rsidRPr="00A046D7" w:rsidRDefault="00A046D7" w:rsidP="00A046D7">
      <w:pPr>
        <w:pStyle w:val="Heading3"/>
        <w:shd w:val="clear" w:color="auto" w:fill="F2F2F2"/>
        <w:spacing w:before="0" w:after="150"/>
        <w:textAlignment w:val="baseline"/>
        <w:rPr>
          <w:rFonts w:asciiTheme="minorHAnsi" w:hAnsiTheme="minorHAnsi"/>
        </w:rPr>
      </w:pPr>
      <w:r>
        <w:rPr>
          <w:rFonts w:asciiTheme="minorHAnsi" w:hAnsiTheme="minorHAnsi"/>
          <w:highlight w:val="yellow"/>
        </w:rPr>
        <w:t>McQuinn I (2009</w:t>
      </w:r>
      <w:r w:rsidRPr="00A046D7">
        <w:rPr>
          <w:rFonts w:asciiTheme="minorHAnsi" w:hAnsiTheme="minorHAnsi"/>
          <w:highlight w:val="yellow"/>
        </w:rPr>
        <w:t xml:space="preserve">) </w:t>
      </w:r>
      <w:r w:rsidRPr="00A046D7">
        <w:rPr>
          <w:rFonts w:asciiTheme="minorHAnsi" w:eastAsia="Times New Roman" w:hAnsiTheme="minorHAnsi" w:cs="Arial"/>
          <w:color w:val="333333"/>
          <w:highlight w:val="yellow"/>
          <w:lang w:eastAsia="en-CA"/>
        </w:rPr>
        <w:t xml:space="preserve">Pelagic fish outburst or suprabenthic habitat occupation: legacy of the Atlantic cod (Gadus morhua) collapse in eastern Canada </w:t>
      </w:r>
      <w:r w:rsidRPr="00A046D7">
        <w:rPr>
          <w:rFonts w:asciiTheme="minorHAnsi" w:hAnsiTheme="minorHAnsi" w:cs="Arial"/>
          <w:i/>
          <w:iCs/>
          <w:color w:val="333333"/>
          <w:highlight w:val="yellow"/>
          <w:bdr w:val="none" w:sz="0" w:space="0" w:color="auto" w:frame="1"/>
          <w:shd w:val="clear" w:color="auto" w:fill="F2F2F2"/>
        </w:rPr>
        <w:t>Can J Fish Aquat Sci</w:t>
      </w:r>
      <w:r w:rsidRPr="00A046D7">
        <w:rPr>
          <w:rFonts w:asciiTheme="minorHAnsi" w:hAnsiTheme="minorHAnsi" w:cs="Arial"/>
          <w:color w:val="333333"/>
          <w:highlight w:val="yellow"/>
          <w:shd w:val="clear" w:color="auto" w:fill="F2F2F2"/>
        </w:rPr>
        <w:t xml:space="preserve"> 66:2256-262,</w:t>
      </w:r>
      <w:hyperlink r:id="rId11" w:history="1">
        <w:r w:rsidRPr="00A046D7">
          <w:rPr>
            <w:rFonts w:asciiTheme="minorHAnsi" w:hAnsiTheme="minorHAnsi" w:cs="Arial"/>
            <w:color w:val="333333"/>
            <w:highlight w:val="yellow"/>
            <w:u w:val="single"/>
            <w:bdr w:val="none" w:sz="0" w:space="0" w:color="auto" w:frame="1"/>
            <w:shd w:val="clear" w:color="auto" w:fill="F2F2F2"/>
          </w:rPr>
          <w:t>https://doi.org/10.1139/F09-143</w:t>
        </w:r>
      </w:hyperlink>
    </w:p>
    <w:p w:rsidR="00771E8F" w:rsidRPr="00771E8F" w:rsidRDefault="00771E8F" w:rsidP="00771E8F">
      <w:pPr>
        <w:pStyle w:val="EndNoteBibliography"/>
        <w:spacing w:after="0"/>
        <w:ind w:left="720" w:hanging="720"/>
      </w:pPr>
      <w:r w:rsidRPr="00771E8F">
        <w:t>Miller DS (1994) Results from an acoustic survey for capelin (</w:t>
      </w:r>
      <w:r w:rsidRPr="00771E8F">
        <w:rPr>
          <w:i/>
        </w:rPr>
        <w:t>Mallotus villosus</w:t>
      </w:r>
      <w:r w:rsidRPr="00771E8F">
        <w:t>) in NAFO Divisions 2J3KL in the autumn of 1993.  Capelin in SA2 + Div 3KL DFO Atlantic Fisheries Research Document 94/18</w:t>
      </w:r>
    </w:p>
    <w:p w:rsidR="00771E8F" w:rsidRPr="00771E8F" w:rsidRDefault="00771E8F" w:rsidP="00771E8F">
      <w:pPr>
        <w:pStyle w:val="EndNoteBibliography"/>
        <w:spacing w:after="0"/>
        <w:ind w:left="720" w:hanging="720"/>
      </w:pPr>
      <w:r w:rsidRPr="00771E8F">
        <w:t>Miller DS (1997) Results from an acoustic survey for capelin (</w:t>
      </w:r>
      <w:r w:rsidRPr="00771E8F">
        <w:rPr>
          <w:i/>
        </w:rPr>
        <w:t>Mallotus villosus</w:t>
      </w:r>
      <w:r w:rsidRPr="00771E8F">
        <w:t>) in NAFO Divisions 3KL in the spring of 1996.  Capelin in SA2 + Div 3KL DFO Atlantic Fisheries Research Document 97/29</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sz w:val="17"/>
          <w:szCs w:val="17"/>
          <w:highlight w:val="yellow"/>
        </w:rPr>
        <w:t xml:space="preserve">MISRAR, . </w:t>
      </w:r>
      <w:r w:rsidRPr="009772D1">
        <w:rPr>
          <w:rFonts w:ascii="Times New Roman" w:hAnsi="Times New Roman" w:cs="Times New Roman"/>
          <w:b/>
          <w:bCs/>
          <w:sz w:val="17"/>
          <w:szCs w:val="17"/>
          <w:highlight w:val="yellow"/>
        </w:rPr>
        <w:t xml:space="preserve">K., </w:t>
      </w:r>
      <w:r w:rsidRPr="009772D1">
        <w:rPr>
          <w:rFonts w:ascii="Times New Roman" w:hAnsi="Times New Roman" w:cs="Times New Roman"/>
          <w:sz w:val="13"/>
          <w:szCs w:val="13"/>
          <w:highlight w:val="yellow"/>
        </w:rPr>
        <w:t xml:space="preserve">AND </w:t>
      </w:r>
      <w:r w:rsidRPr="009772D1">
        <w:rPr>
          <w:rFonts w:ascii="Times New Roman" w:hAnsi="Times New Roman" w:cs="Times New Roman"/>
          <w:sz w:val="17"/>
          <w:szCs w:val="17"/>
          <w:highlight w:val="yellow"/>
        </w:rPr>
        <w:t xml:space="preserve">J. </w:t>
      </w:r>
      <w:r w:rsidRPr="009772D1">
        <w:rPr>
          <w:rFonts w:ascii="Times New Roman" w:hAnsi="Times New Roman" w:cs="Times New Roman"/>
          <w:b/>
          <w:bCs/>
          <w:sz w:val="17"/>
          <w:szCs w:val="17"/>
          <w:highlight w:val="yellow"/>
        </w:rPr>
        <w:t xml:space="preserve">E. </w:t>
      </w:r>
      <w:r w:rsidRPr="009772D1">
        <w:rPr>
          <w:rFonts w:ascii="Times New Roman" w:hAnsi="Times New Roman" w:cs="Times New Roman"/>
          <w:sz w:val="17"/>
          <w:szCs w:val="17"/>
          <w:highlight w:val="yellow"/>
        </w:rPr>
        <w:t>CARSCADDE1N98. 4. Stock discrimination of capeiin</w:t>
      </w:r>
    </w:p>
    <w:p w:rsidR="009772D1" w:rsidRPr="009772D1" w:rsidRDefault="009772D1" w:rsidP="009772D1">
      <w:pPr>
        <w:autoSpaceDE w:val="0"/>
        <w:autoSpaceDN w:val="0"/>
        <w:adjustRightInd w:val="0"/>
        <w:spacing w:after="0" w:line="240" w:lineRule="auto"/>
        <w:rPr>
          <w:rFonts w:ascii="Times New Roman" w:hAnsi="Times New Roman" w:cs="Times New Roman"/>
          <w:sz w:val="17"/>
          <w:szCs w:val="17"/>
          <w:highlight w:val="yellow"/>
        </w:rPr>
      </w:pPr>
      <w:r w:rsidRPr="009772D1">
        <w:rPr>
          <w:rFonts w:ascii="Times New Roman" w:hAnsi="Times New Roman" w:cs="Times New Roman"/>
          <w:b/>
          <w:bCs/>
          <w:i/>
          <w:iCs/>
          <w:sz w:val="16"/>
          <w:szCs w:val="16"/>
          <w:highlight w:val="yellow"/>
        </w:rPr>
        <w:t xml:space="preserve">(Mallotus villosus) </w:t>
      </w:r>
      <w:r w:rsidRPr="009772D1">
        <w:rPr>
          <w:rFonts w:ascii="Times New Roman" w:hAnsi="Times New Roman" w:cs="Times New Roman"/>
          <w:b/>
          <w:bCs/>
          <w:sz w:val="12"/>
          <w:szCs w:val="12"/>
          <w:highlight w:val="yellow"/>
        </w:rPr>
        <w:t xml:space="preserve">iit </w:t>
      </w:r>
      <w:r w:rsidRPr="009772D1">
        <w:rPr>
          <w:rFonts w:ascii="Times New Roman" w:hAnsi="Times New Roman" w:cs="Times New Roman"/>
          <w:sz w:val="17"/>
          <w:szCs w:val="17"/>
          <w:highlight w:val="yellow"/>
        </w:rPr>
        <w:t>the Northwest Atlantic. J. Northwest Atl. Fish. Sci.</w:t>
      </w:r>
    </w:p>
    <w:p w:rsidR="009772D1" w:rsidRDefault="009772D1" w:rsidP="009772D1">
      <w:pPr>
        <w:pStyle w:val="EndNoteBibliography"/>
        <w:spacing w:after="0"/>
        <w:ind w:left="720" w:hanging="720"/>
      </w:pPr>
      <w:r w:rsidRPr="009772D1">
        <w:rPr>
          <w:rFonts w:ascii="Times New Roman" w:hAnsi="Times New Roman" w:cs="Times New Roman"/>
          <w:sz w:val="17"/>
          <w:szCs w:val="17"/>
          <w:highlight w:val="yellow"/>
        </w:rPr>
        <w:t>5: 199-205.</w:t>
      </w:r>
    </w:p>
    <w:p w:rsidR="00771E8F" w:rsidRDefault="00771E8F" w:rsidP="00771E8F">
      <w:pPr>
        <w:pStyle w:val="EndNoteBibliography"/>
        <w:spacing w:after="0"/>
        <w:ind w:left="720" w:hanging="720"/>
      </w:pPr>
      <w:r w:rsidRPr="00771E8F">
        <w:t>Murphy HM, Pepin P, Robert D (2018) Re-visiting the drivers of capelin recruitment in Newfoundland since 1991. Fisheries Research 200:1-10</w:t>
      </w:r>
    </w:p>
    <w:p w:rsidR="009772D1" w:rsidRPr="009772D1" w:rsidRDefault="009772D1" w:rsidP="009772D1">
      <w:pPr>
        <w:autoSpaceDE w:val="0"/>
        <w:autoSpaceDN w:val="0"/>
        <w:adjustRightInd w:val="0"/>
        <w:spacing w:after="0" w:line="240" w:lineRule="auto"/>
        <w:rPr>
          <w:rFonts w:ascii="Times New Roman" w:hAnsi="Times New Roman" w:cs="Times New Roman"/>
          <w:highlight w:val="yellow"/>
        </w:rPr>
      </w:pPr>
      <w:r w:rsidRPr="009772D1">
        <w:rPr>
          <w:rFonts w:ascii="Arial" w:hAnsi="Arial" w:cs="Arial"/>
          <w:sz w:val="17"/>
          <w:szCs w:val="17"/>
          <w:highlight w:val="yellow"/>
        </w:rPr>
        <w:t xml:space="preserve">Nakashima, </w:t>
      </w:r>
      <w:r w:rsidRPr="009772D1">
        <w:rPr>
          <w:rFonts w:ascii="Arial" w:hAnsi="Arial" w:cs="Arial"/>
          <w:sz w:val="18"/>
          <w:szCs w:val="18"/>
          <w:highlight w:val="yellow"/>
        </w:rPr>
        <w:t xml:space="preserve">5. S. 1992. </w:t>
      </w:r>
      <w:r w:rsidRPr="009772D1">
        <w:rPr>
          <w:rFonts w:ascii="Arial" w:hAnsi="Arial" w:cs="Arial"/>
          <w:sz w:val="17"/>
          <w:szCs w:val="17"/>
          <w:highlight w:val="yellow"/>
        </w:rPr>
        <w:t xml:space="preserve">Patterns </w:t>
      </w:r>
      <w:r w:rsidRPr="009772D1">
        <w:rPr>
          <w:rFonts w:ascii="Courier" w:hAnsi="Courier" w:cs="Courier"/>
          <w:b/>
          <w:bCs/>
          <w:sz w:val="21"/>
          <w:szCs w:val="21"/>
          <w:highlight w:val="yellow"/>
        </w:rPr>
        <w:t xml:space="preserve">iw </w:t>
      </w:r>
      <w:r w:rsidRPr="009772D1">
        <w:rPr>
          <w:rFonts w:ascii="Arial" w:hAnsi="Arial" w:cs="Arial"/>
          <w:sz w:val="17"/>
          <w:szCs w:val="17"/>
          <w:highlight w:val="yellow"/>
        </w:rPr>
        <w:t xml:space="preserve">coastal migration and stock structure of capelin (Mallotus villosus). Can. </w:t>
      </w:r>
      <w:r w:rsidRPr="009772D1">
        <w:rPr>
          <w:rFonts w:ascii="Times New Roman" w:hAnsi="Times New Roman" w:cs="Times New Roman"/>
          <w:highlight w:val="yellow"/>
        </w:rPr>
        <w:t>1.</w:t>
      </w:r>
    </w:p>
    <w:p w:rsidR="009772D1" w:rsidRPr="00771E8F" w:rsidRDefault="009772D1" w:rsidP="009772D1">
      <w:pPr>
        <w:pStyle w:val="EndNoteBibliography"/>
        <w:spacing w:after="0"/>
        <w:ind w:left="720" w:hanging="720"/>
      </w:pPr>
      <w:r w:rsidRPr="009772D1">
        <w:rPr>
          <w:rFonts w:ascii="Arial" w:hAnsi="Arial" w:cs="Arial"/>
          <w:sz w:val="17"/>
          <w:szCs w:val="17"/>
          <w:highlight w:val="yellow"/>
        </w:rPr>
        <w:t xml:space="preserve">Fish. Aquat. Sci. 49: </w:t>
      </w:r>
      <w:r w:rsidRPr="009772D1">
        <w:rPr>
          <w:rFonts w:ascii="Times New Roman" w:hAnsi="Times New Roman" w:cs="Times New Roman"/>
          <w:b/>
          <w:bCs/>
          <w:sz w:val="19"/>
          <w:szCs w:val="19"/>
          <w:highlight w:val="yellow"/>
        </w:rPr>
        <w:t>2423-2429.</w:t>
      </w:r>
    </w:p>
    <w:p w:rsidR="00771E8F" w:rsidRDefault="00771E8F" w:rsidP="00771E8F">
      <w:pPr>
        <w:pStyle w:val="EndNoteBibliography"/>
        <w:spacing w:after="0"/>
        <w:ind w:left="720" w:hanging="720"/>
      </w:pPr>
      <w:r w:rsidRPr="00771E8F">
        <w:t>Nakashima BS, Wheeler JP (2002) Capelin (</w:t>
      </w:r>
      <w:r w:rsidRPr="00771E8F">
        <w:rPr>
          <w:i/>
        </w:rPr>
        <w:t>Mallotus villosus</w:t>
      </w:r>
      <w:r w:rsidRPr="00771E8F">
        <w:t>) spawning behaviour in Newfoundland waters - the interaction between beach and demersal spawning. ICES Journal of Marine Science 59:909-916</w:t>
      </w:r>
    </w:p>
    <w:p w:rsidR="00771E8F" w:rsidRPr="00771E8F" w:rsidRDefault="00771E8F" w:rsidP="00771E8F">
      <w:pPr>
        <w:pStyle w:val="EndNoteBibliography"/>
        <w:spacing w:after="0"/>
        <w:ind w:left="720" w:hanging="720"/>
      </w:pPr>
      <w:r w:rsidRPr="00771E8F">
        <w:lastRenderedPageBreak/>
        <w:t>Obradovich SG, Carruthers EH, Rose GA (2014) Bottom-up limits to Newfoundland capelin (Mallotus villosus) rebuilding: the euphausiid hypothesis. ICES Journal of Marine Science 71:775-783</w:t>
      </w:r>
    </w:p>
    <w:p w:rsidR="00C27C24" w:rsidRDefault="00C27C24" w:rsidP="00C27C24">
      <w:pPr>
        <w:pStyle w:val="EndNoteBibliography"/>
        <w:spacing w:after="0"/>
        <w:ind w:left="720" w:hanging="720"/>
      </w:pPr>
      <w:r w:rsidRPr="00FA4674">
        <w:rPr>
          <w:highlight w:val="yellow"/>
        </w:rPr>
        <w:t>O’Driscoll, R. L., Rose, G. A., and Anderson, J. T. (2002) Counting capelin: a comparison of acoustic d</w:t>
      </w:r>
      <w:r>
        <w:rPr>
          <w:highlight w:val="yellow"/>
        </w:rPr>
        <w:t xml:space="preserve">ensity and trawl catchability. </w:t>
      </w:r>
      <w:r w:rsidRPr="00FA4674">
        <w:rPr>
          <w:highlight w:val="yellow"/>
        </w:rPr>
        <w:t xml:space="preserve"> ICES Journal of Marine Science, 59:1062–1071.</w:t>
      </w:r>
    </w:p>
    <w:p w:rsidR="000F6BA0" w:rsidRPr="000F6BA0" w:rsidRDefault="000F6BA0" w:rsidP="00C27C24">
      <w:pPr>
        <w:pStyle w:val="EndNoteBibliography"/>
        <w:spacing w:after="0"/>
        <w:ind w:left="720" w:hanging="720"/>
        <w:rPr>
          <w:highlight w:val="yellow"/>
        </w:rPr>
      </w:pPr>
      <w:r w:rsidRPr="000F6BA0">
        <w:rPr>
          <w:highlight w:val="yellow"/>
        </w:rPr>
        <w:t>Olafsdottir, A.H. and Rose, G.A. (2013) Staged spawning migration in Icelandic capelin (Mallotus villosus): effects of temperature, stock size and maturity. Fisheries Oceanography, 22: 446-458.</w:t>
      </w:r>
    </w:p>
    <w:p w:rsidR="000F6BA0" w:rsidRDefault="000F6BA0" w:rsidP="00C27C24">
      <w:pPr>
        <w:pStyle w:val="EndNoteBibliography"/>
        <w:spacing w:after="0"/>
        <w:ind w:left="720" w:hanging="720"/>
      </w:pPr>
      <w:r w:rsidRPr="000F6BA0">
        <w:rPr>
          <w:highlight w:val="yellow"/>
        </w:rPr>
        <w:t>Olafsdottir, A.H. and Rose, G.A. (2012) Influences of temperature, bathymetry and fronts on spawning migration routes of Icelandic capelin (Mallotus villosus). Fisheries Oceanography, 21: 182-198.</w:t>
      </w:r>
    </w:p>
    <w:p w:rsidR="00C27C24" w:rsidRPr="00771E8F" w:rsidRDefault="00C27C24" w:rsidP="00C27C24">
      <w:pPr>
        <w:pStyle w:val="EndNoteBibliography"/>
        <w:spacing w:after="0"/>
        <w:ind w:left="720" w:hanging="720"/>
      </w:pPr>
      <w:r w:rsidRPr="005276AB">
        <w:rPr>
          <w:highlight w:val="yellow"/>
        </w:rPr>
        <w:t>Ona, E</w:t>
      </w:r>
      <w:r w:rsidR="005276AB" w:rsidRPr="005276AB">
        <w:rPr>
          <w:highlight w:val="yellow"/>
        </w:rPr>
        <w:t xml:space="preserve"> and Mitson (1996)</w:t>
      </w:r>
    </w:p>
    <w:p w:rsidR="00771E8F" w:rsidRPr="00771E8F" w:rsidRDefault="00771E8F" w:rsidP="00771E8F">
      <w:pPr>
        <w:pStyle w:val="EndNoteBibliography"/>
        <w:spacing w:after="0"/>
        <w:ind w:left="720" w:hanging="720"/>
      </w:pPr>
      <w:r w:rsidRPr="00771E8F">
        <w:t>Pálsson ÓK, Gislason A, Guðfinnsson HG, Gunnarsson B, Ólafsdóttir SR, Petursdottir H, Sveinbjörnsson S, Thorisson K, Valdimarsson H (2012) Ecosystem structure in the Iceland Sea and recent changes to the capelin (Mallotus villosus) population. ICES Journal of Marine Science 69:1242-1254</w:t>
      </w:r>
    </w:p>
    <w:p w:rsidR="00771E8F" w:rsidRPr="00771E8F" w:rsidRDefault="00771E8F" w:rsidP="00771E8F">
      <w:pPr>
        <w:pStyle w:val="EndNoteBibliography"/>
        <w:spacing w:after="0"/>
        <w:ind w:left="720" w:hanging="720"/>
      </w:pPr>
      <w:r w:rsidRPr="00771E8F">
        <w:t>Pedersen EJ, Thompson PL, Ball RA, Fortin M-J, Gouhier TC, Link H, Moritz C, Nenzen H, Stanley RRE, Taranu ZE, Gonzalez A, Guichard F, Pepin P (2017) Signatures of the collapse and incipient recovery of an overexploited marine ecosystem. Royal Society Open Science 4</w:t>
      </w:r>
    </w:p>
    <w:p w:rsidR="00771E8F" w:rsidRPr="00771E8F" w:rsidRDefault="00771E8F" w:rsidP="00771E8F">
      <w:pPr>
        <w:pStyle w:val="EndNoteBibliography"/>
        <w:spacing w:after="0"/>
        <w:ind w:left="720" w:hanging="720"/>
      </w:pPr>
      <w:r w:rsidRPr="00771E8F">
        <w:t>Pikitch EK, Boersma PD, Boyd IL, Conover DO, Cury PM, Essington TE, Heppell SS, Houde ED, Mangel M, Pauly D, Plagányi E, Sainsbury KJ, Steneck RS (2012) Little fish: big impact: managing a crucial link in ocean food webs. Lenfest Ocean Program, Washington, DC</w:t>
      </w:r>
    </w:p>
    <w:p w:rsidR="00771E8F" w:rsidRPr="00771E8F" w:rsidRDefault="00771E8F" w:rsidP="00771E8F">
      <w:pPr>
        <w:pStyle w:val="EndNoteBibliography"/>
        <w:spacing w:after="0"/>
        <w:ind w:left="720" w:hanging="720"/>
      </w:pPr>
      <w:r w:rsidRPr="00771E8F">
        <w:t>Rice J (2002) Changes to the large marine ecosystem of the Newfoundland-Labrador shelf. In: Sherman K, Skjoldal HR (eds) Large marine ecosystems of the North Atlantic. Elsevier Science B.V.</w:t>
      </w:r>
    </w:p>
    <w:p w:rsidR="00771E8F" w:rsidRPr="00771E8F" w:rsidRDefault="00771E8F" w:rsidP="00771E8F">
      <w:pPr>
        <w:pStyle w:val="EndNoteBibliography"/>
        <w:spacing w:after="0"/>
        <w:ind w:left="720" w:hanging="720"/>
      </w:pPr>
      <w:r w:rsidRPr="00771E8F">
        <w:t>Schwartzlose RA, Alheit J, Bakun A, Baumgartner TR, Cloete R, Crawford RJM, Fletcher WJ, Green-Ruiz Y, Hagen E, Kawasaki T, Lluch-Belda D, Lluch-Cota SE, MacCall AD, Matsuura Y, Névarez-Martínez MO, Parrish RH, Roy C, Serra R, Shust KV, Ward MN, Zuzunaga JZ (1999) Worldwide large-scale fluctuations of sardine and anchovy populations. South African Journal of Marine Science 21:289-347</w:t>
      </w:r>
    </w:p>
    <w:p w:rsidR="00771E8F" w:rsidRPr="00771E8F" w:rsidRDefault="00771E8F" w:rsidP="00771E8F">
      <w:pPr>
        <w:pStyle w:val="EndNoteBibliography"/>
        <w:spacing w:after="0"/>
        <w:ind w:left="720" w:hanging="720"/>
      </w:pPr>
      <w:r w:rsidRPr="00771E8F">
        <w:t>Soutar A, Issacs JD (1969) History of fish populations inferred from fish scales in anaerobic sediments off California. CalCOFI Reports 13:63-70</w:t>
      </w:r>
    </w:p>
    <w:p w:rsidR="00771E8F" w:rsidRPr="00771E8F" w:rsidRDefault="00771E8F" w:rsidP="00771E8F">
      <w:pPr>
        <w:pStyle w:val="EndNoteBibliography"/>
        <w:spacing w:after="0"/>
        <w:ind w:left="720" w:hanging="720"/>
      </w:pPr>
      <w:r w:rsidRPr="00771E8F">
        <w:t>Templeman W (1948) The life history of the caplin (</w:t>
      </w:r>
      <w:r w:rsidRPr="00771E8F">
        <w:rPr>
          <w:i/>
        </w:rPr>
        <w:t>Mallotus villosus</w:t>
      </w:r>
      <w:r w:rsidRPr="00771E8F">
        <w:t xml:space="preserve"> O. F. Müller) in Newfoundland waters. Bulletin of the Newfoundland Government Laboratory 17:1-151</w:t>
      </w:r>
    </w:p>
    <w:p w:rsidR="00771E8F" w:rsidRPr="00771E8F" w:rsidRDefault="00771E8F" w:rsidP="00771E8F">
      <w:pPr>
        <w:pStyle w:val="EndNoteBibliography"/>
        <w:ind w:left="720" w:hanging="720"/>
      </w:pPr>
      <w:r w:rsidRPr="00771E8F">
        <w:t>Vilhjálmsson H (1994) The Icelandic capelin stock. Rit Fiskideildar 13:1-281</w:t>
      </w:r>
    </w:p>
    <w:p w:rsidR="00A15C24" w:rsidRDefault="007F2561">
      <w:r w:rsidRPr="00E138E2">
        <w:fldChar w:fldCharType="end"/>
      </w:r>
    </w:p>
    <w:p w:rsidR="00A15C24" w:rsidRDefault="00A15C24" w:rsidP="00A15C24">
      <w:r>
        <w:br w:type="page"/>
      </w:r>
    </w:p>
    <w:p w:rsidR="00566D25" w:rsidRDefault="00566D25" w:rsidP="00566D25">
      <w:r>
        <w:lastRenderedPageBreak/>
        <w:t>References</w:t>
      </w:r>
    </w:p>
    <w:p w:rsidR="00566D25" w:rsidRDefault="00566D25" w:rsidP="00566D25">
      <w:proofErr w:type="spellStart"/>
      <w:r>
        <w:t>Alheit</w:t>
      </w:r>
      <w:proofErr w:type="spellEnd"/>
      <w:r>
        <w:t xml:space="preserve"> J, Roy C, </w:t>
      </w:r>
      <w:proofErr w:type="spellStart"/>
      <w:r>
        <w:t>Kifani</w:t>
      </w:r>
      <w:proofErr w:type="spellEnd"/>
      <w:r>
        <w:t xml:space="preserve"> S (2009) Decadal-scale variability in populations. In: Checkley D, </w:t>
      </w:r>
      <w:proofErr w:type="spellStart"/>
      <w:r>
        <w:t>Alheit</w:t>
      </w:r>
      <w:proofErr w:type="spellEnd"/>
      <w:r>
        <w:t xml:space="preserve"> J, Oozeki Y, Roy C (</w:t>
      </w:r>
      <w:proofErr w:type="spellStart"/>
      <w:r>
        <w:t>eds</w:t>
      </w:r>
      <w:proofErr w:type="spellEnd"/>
      <w:r>
        <w:t>) Climate Change and Small Pelagic Fish. Cambridge University Press, Cambridge, UK</w:t>
      </w:r>
    </w:p>
    <w:p w:rsidR="00566D25" w:rsidRDefault="00566D25" w:rsidP="00566D25">
      <w:r>
        <w:t xml:space="preserve">Buren AD, Koen-Alonso M, Pepin P, Mowbray F, Nakashima BS, Stenson GB, Ollerhead N, Montevecchi WA (2014) Bottom-up regulation of capelin, a keystone forage species. </w:t>
      </w:r>
      <w:proofErr w:type="spellStart"/>
      <w:r>
        <w:t>PLoS</w:t>
      </w:r>
      <w:proofErr w:type="spellEnd"/>
      <w:r>
        <w:t xml:space="preserve"> ONE 9:e87589</w:t>
      </w:r>
    </w:p>
    <w:p w:rsidR="00566D25" w:rsidRDefault="00566D25" w:rsidP="00566D25">
      <w:proofErr w:type="gramStart"/>
      <w:r>
        <w:t>CAMPBELJL.</w:t>
      </w:r>
      <w:proofErr w:type="gramEnd"/>
      <w:r>
        <w:t xml:space="preserve"> , S., AND G. H. WINTERS1. 973. Some biological characteristics of capelin, </w:t>
      </w:r>
      <w:proofErr w:type="spellStart"/>
      <w:r>
        <w:t>Mullotus</w:t>
      </w:r>
      <w:proofErr w:type="spellEnd"/>
      <w:r>
        <w:t xml:space="preserve"> </w:t>
      </w:r>
      <w:proofErr w:type="spellStart"/>
      <w:r>
        <w:t>vilkosus</w:t>
      </w:r>
      <w:proofErr w:type="spellEnd"/>
      <w:r>
        <w:t xml:space="preserve">, in the Newfoundland area. ICNAF </w:t>
      </w:r>
      <w:proofErr w:type="gramStart"/>
      <w:r>
        <w:t>Wedb.1973(</w:t>
      </w:r>
      <w:proofErr w:type="gramEnd"/>
      <w:r>
        <w:t>III): 137-144.</w:t>
      </w:r>
    </w:p>
    <w:p w:rsidR="00566D25" w:rsidRDefault="00566D25" w:rsidP="00566D25">
      <w:proofErr w:type="spellStart"/>
      <w:r>
        <w:t>Carscadden</w:t>
      </w:r>
      <w:proofErr w:type="spellEnd"/>
      <w:r>
        <w:t xml:space="preserve"> JE, Frank KT, Leggett WC (2001) Ecosystem changes and the effects on capelin (Mallotus villosus), a major forage species. Canadian Journal of Fisheries and Aquatic Sciences 58:73-85</w:t>
      </w:r>
    </w:p>
    <w:p w:rsidR="00566D25" w:rsidRDefault="00566D25" w:rsidP="00566D25">
      <w:proofErr w:type="spellStart"/>
      <w:proofErr w:type="gramStart"/>
      <w:r>
        <w:t>Carscadden</w:t>
      </w:r>
      <w:proofErr w:type="spellEnd"/>
      <w:r>
        <w:t xml:space="preserve"> JE, </w:t>
      </w:r>
      <w:proofErr w:type="spellStart"/>
      <w:r>
        <w:t>Gjøsæter</w:t>
      </w:r>
      <w:proofErr w:type="spellEnd"/>
      <w:r>
        <w:t xml:space="preserve"> H, </w:t>
      </w:r>
      <w:proofErr w:type="spellStart"/>
      <w:r>
        <w:t>Vilhjálmsson</w:t>
      </w:r>
      <w:proofErr w:type="spellEnd"/>
      <w:r>
        <w:t xml:space="preserve"> H (2013) A comparison of recent changes in distribution of capelin (Mallotus villosus) in the Barents Sea, around Iceland and in the Northwest Atlantic.</w:t>
      </w:r>
      <w:proofErr w:type="gramEnd"/>
      <w:r>
        <w:t xml:space="preserve"> Progress in Oceanography</w:t>
      </w:r>
    </w:p>
    <w:p w:rsidR="00566D25" w:rsidRDefault="00566D25" w:rsidP="00566D25">
      <w:proofErr w:type="spellStart"/>
      <w:r>
        <w:t>Carscadden</w:t>
      </w:r>
      <w:proofErr w:type="spellEnd"/>
      <w:r>
        <w:t xml:space="preserve"> JE, Nakashima BS (1997) Abundance and changes in distribution, biology and behavior of capelin in response to cooler water of the 1990s.  Forage fishes in marine ecosystems Proceedings of the International Symposium on the Role of Forage Fishes in Marine Ecosystems Alaska Sea Grant College Program Rep No AK-SG-97-01. University of Alaska Fairbanks, Fairbanks, Alaska</w:t>
      </w:r>
    </w:p>
    <w:p w:rsidR="00566D25" w:rsidRDefault="00566D25" w:rsidP="00566D25">
      <w:r>
        <w:t xml:space="preserve">Chavez FP, Ryan J, </w:t>
      </w:r>
      <w:proofErr w:type="spellStart"/>
      <w:r>
        <w:t>Lluch</w:t>
      </w:r>
      <w:proofErr w:type="spellEnd"/>
      <w:r>
        <w:t xml:space="preserve">-Cota SE, </w:t>
      </w:r>
      <w:proofErr w:type="spellStart"/>
      <w:r>
        <w:t>Ñiquen</w:t>
      </w:r>
      <w:proofErr w:type="spellEnd"/>
      <w:r>
        <w:t xml:space="preserve"> MC (2003) </w:t>
      </w:r>
      <w:proofErr w:type="gramStart"/>
      <w:r>
        <w:t>From</w:t>
      </w:r>
      <w:proofErr w:type="gramEnd"/>
      <w:r>
        <w:t xml:space="preserve"> anchovies to sardines and back: </w:t>
      </w:r>
      <w:proofErr w:type="spellStart"/>
      <w:r>
        <w:t>multidecadal</w:t>
      </w:r>
      <w:proofErr w:type="spellEnd"/>
      <w:r>
        <w:t xml:space="preserve"> change in the Pacific Ocean. Science 299:217-221</w:t>
      </w:r>
    </w:p>
    <w:p w:rsidR="00566D25" w:rsidRDefault="00566D25" w:rsidP="00566D25">
      <w:r>
        <w:t xml:space="preserve">Dalley EL, Anderson JT, </w:t>
      </w:r>
      <w:proofErr w:type="spellStart"/>
      <w:r>
        <w:t>deYoung</w:t>
      </w:r>
      <w:proofErr w:type="spellEnd"/>
      <w:r>
        <w:t xml:space="preserve"> B (2002) Atmospheric forcing, larval drift, and recruitment of capelin </w:t>
      </w:r>
      <w:proofErr w:type="gramStart"/>
      <w:r>
        <w:t>( Mallotus</w:t>
      </w:r>
      <w:proofErr w:type="gramEnd"/>
      <w:r>
        <w:t xml:space="preserve"> villosus ). ICES Journal of Marine Science 59:929-941</w:t>
      </w:r>
    </w:p>
    <w:p w:rsidR="00566D25" w:rsidRDefault="00566D25" w:rsidP="00566D25">
      <w:r>
        <w:t>DFO (1994) Report on the status of pelagic fishes (capelin off Newfoundland and in the Gulf of St. Lawrence, and herring off the East, Southeast and South coasts off Newfoundland). DFO Atlantic Fisheries Stock Status Report 1994/3</w:t>
      </w:r>
    </w:p>
    <w:p w:rsidR="00566D25" w:rsidRDefault="00566D25" w:rsidP="00566D25">
      <w:proofErr w:type="gramStart"/>
      <w:r>
        <w:t>DFO (2008) Assessment of capelin in SA2+Div. 3KL in 2008.</w:t>
      </w:r>
      <w:proofErr w:type="gramEnd"/>
      <w:r>
        <w:t xml:space="preserve"> DFO Canadian Science Advisory Secretariat Science Advisory Report 2008/054</w:t>
      </w:r>
    </w:p>
    <w:p w:rsidR="00566D25" w:rsidRDefault="00566D25" w:rsidP="00566D25">
      <w:proofErr w:type="gramStart"/>
      <w:r>
        <w:t>DFO (2010) Assessment of Capelin in SA 2 + Div. 3KL in 2010.</w:t>
      </w:r>
      <w:proofErr w:type="gramEnd"/>
      <w:r>
        <w:t xml:space="preserve"> DFO Canadian Science Advisory Secretariat Science Advisory Report 2010/090</w:t>
      </w:r>
    </w:p>
    <w:p w:rsidR="00566D25" w:rsidRDefault="00566D25" w:rsidP="00566D25">
      <w:proofErr w:type="gramStart"/>
      <w:r>
        <w:t>DFO (2013) Assessment of capelin in SA2 + Div. 3KL in 2013.</w:t>
      </w:r>
      <w:proofErr w:type="gramEnd"/>
      <w:r>
        <w:t xml:space="preserve"> DFO Canadian Science Advisory Secretariat Science Advisory Report 2013/11</w:t>
      </w:r>
    </w:p>
    <w:p w:rsidR="00566D25" w:rsidRDefault="00566D25" w:rsidP="00566D25">
      <w:proofErr w:type="gramStart"/>
      <w:r>
        <w:t>DFO (2015) Assessment of capelin in Subarea 2 and Divisions 3KL in 2015.</w:t>
      </w:r>
      <w:proofErr w:type="gramEnd"/>
      <w:r>
        <w:t xml:space="preserve"> DFO Canadian Science Advisory Secretariat Science Advisory Report 2015/036</w:t>
      </w:r>
    </w:p>
    <w:p w:rsidR="00566D25" w:rsidRDefault="00566D25" w:rsidP="00566D25">
      <w:r>
        <w:t>Frank KT, Leggett WC (1981) Wind regulation of emergence times and early larval survival in capelin (Mallotus villosus). Canadian Journal of Fisheries and Aquatic Sciences 38:215-223</w:t>
      </w:r>
    </w:p>
    <w:p w:rsidR="00566D25" w:rsidRDefault="00566D25" w:rsidP="00566D25">
      <w:r>
        <w:lastRenderedPageBreak/>
        <w:t xml:space="preserve">Fisher JAD, Frank KT (2004) Abundance-distribution relationships and conservation of exploited marine fishes.  Mar </w:t>
      </w:r>
      <w:proofErr w:type="spellStart"/>
      <w:r>
        <w:t>Ecol</w:t>
      </w:r>
      <w:proofErr w:type="spellEnd"/>
      <w:r>
        <w:t xml:space="preserve"> </w:t>
      </w:r>
      <w:proofErr w:type="spellStart"/>
      <w:r>
        <w:t>ProgSer</w:t>
      </w:r>
      <w:proofErr w:type="spellEnd"/>
      <w:r>
        <w:t xml:space="preserve"> 279:201-213 </w:t>
      </w:r>
    </w:p>
    <w:p w:rsidR="00566D25" w:rsidRDefault="00566D25" w:rsidP="00566D25">
      <w:r>
        <w:t>Frank KT, Petrie B, Boyce D, Leggett WC (2016) Anomalous ecosystem dynamics following the apparent collapse of a keystone forage species. Marine Ecology Progress Series 553:185-202</w:t>
      </w:r>
    </w:p>
    <w:p w:rsidR="00566D25" w:rsidRDefault="00566D25" w:rsidP="00566D25">
      <w:proofErr w:type="spellStart"/>
      <w:r>
        <w:t>Gjøsæter</w:t>
      </w:r>
      <w:proofErr w:type="spellEnd"/>
      <w:r>
        <w:t xml:space="preserve"> H, </w:t>
      </w:r>
      <w:proofErr w:type="spellStart"/>
      <w:r>
        <w:t>Bogstad</w:t>
      </w:r>
      <w:proofErr w:type="spellEnd"/>
      <w:r>
        <w:t xml:space="preserve"> B, </w:t>
      </w:r>
      <w:proofErr w:type="spellStart"/>
      <w:r>
        <w:t>Tjelmeland</w:t>
      </w:r>
      <w:proofErr w:type="spellEnd"/>
      <w:r>
        <w:t xml:space="preserve"> S (2009) Ecosystem effects of the three capelin stock collapses in the Barents Sea. Marine Biology Research 5:40-53</w:t>
      </w:r>
    </w:p>
    <w:p w:rsidR="00566D25" w:rsidRDefault="00566D25" w:rsidP="00566D25">
      <w:r>
        <w:t xml:space="preserve">Gomes </w:t>
      </w:r>
      <w:proofErr w:type="spellStart"/>
      <w:r>
        <w:t>MdC</w:t>
      </w:r>
      <w:proofErr w:type="spellEnd"/>
      <w:r>
        <w:t xml:space="preserve">, </w:t>
      </w:r>
      <w:proofErr w:type="spellStart"/>
      <w:r>
        <w:t>Haedrich</w:t>
      </w:r>
      <w:proofErr w:type="spellEnd"/>
      <w:r>
        <w:t xml:space="preserve"> RL, </w:t>
      </w:r>
      <w:proofErr w:type="spellStart"/>
      <w:r>
        <w:t>Villagarcia</w:t>
      </w:r>
      <w:proofErr w:type="spellEnd"/>
      <w:r>
        <w:t xml:space="preserve"> MG (1995) Spatial and temporal changes in the </w:t>
      </w:r>
      <w:proofErr w:type="spellStart"/>
      <w:r>
        <w:t>groundfish</w:t>
      </w:r>
      <w:proofErr w:type="spellEnd"/>
      <w:r>
        <w:t xml:space="preserve"> assemblages on the north-east Newfoundland/Labrador Shelf, north-west Atlantic, 1978-1991. Fisheries Oceanography 4:85-101</w:t>
      </w:r>
    </w:p>
    <w:p w:rsidR="00566D25" w:rsidRDefault="00566D25" w:rsidP="00566D25">
      <w:proofErr w:type="spellStart"/>
      <w:r>
        <w:t>Grégoire</w:t>
      </w:r>
      <w:proofErr w:type="spellEnd"/>
      <w:r>
        <w:t xml:space="preserve"> F, Girard L, Beaulieu J-L, </w:t>
      </w:r>
      <w:proofErr w:type="spellStart"/>
      <w:r>
        <w:t>Lussier</w:t>
      </w:r>
      <w:proofErr w:type="spellEnd"/>
      <w:r>
        <w:t xml:space="preserve"> J-F, </w:t>
      </w:r>
      <w:proofErr w:type="spellStart"/>
      <w:r>
        <w:t>Bruneau</w:t>
      </w:r>
      <w:proofErr w:type="spellEnd"/>
      <w:r>
        <w:t xml:space="preserve">, B. (2013) Capelin (Mallotus villosus) in the Estuary and Gulf of St. Lawrence (NAFO Divisions 4RST) in 2012. </w:t>
      </w:r>
      <w:proofErr w:type="gramStart"/>
      <w:r>
        <w:t xml:space="preserve">DFO Can. Sci. </w:t>
      </w:r>
      <w:proofErr w:type="spellStart"/>
      <w:r>
        <w:t>Advis</w:t>
      </w:r>
      <w:proofErr w:type="spellEnd"/>
      <w:r>
        <w:t>.</w:t>
      </w:r>
      <w:proofErr w:type="gramEnd"/>
      <w:r>
        <w:t xml:space="preserve"> Sec. Res. Doc. 2013/023</w:t>
      </w:r>
    </w:p>
    <w:p w:rsidR="00566D25" w:rsidRDefault="00566D25" w:rsidP="00566D25">
      <w:r>
        <w:t xml:space="preserve">Hammill MO, Stenson GB, </w:t>
      </w:r>
      <w:proofErr w:type="spellStart"/>
      <w:r>
        <w:t>Doniol-Valcroze</w:t>
      </w:r>
      <w:proofErr w:type="spellEnd"/>
      <w:r>
        <w:t xml:space="preserve"> T, Mosnier A (2011) Northwest Atlantic harp seals population trends, 1952-2012. DFO Canadian Science Advisory Secretariat Research Document 2011/099</w:t>
      </w:r>
    </w:p>
    <w:p w:rsidR="00566D25" w:rsidRDefault="00566D25" w:rsidP="00566D25">
      <w:r>
        <w:t xml:space="preserve">Hutchings JA, Myers RA (1994) </w:t>
      </w:r>
      <w:proofErr w:type="gramStart"/>
      <w:r>
        <w:t>What</w:t>
      </w:r>
      <w:proofErr w:type="gramEnd"/>
      <w:r>
        <w:t xml:space="preserve"> can be learned from the collapse of a renewable resource? </w:t>
      </w:r>
      <w:proofErr w:type="gramStart"/>
      <w:r>
        <w:t xml:space="preserve">Atlantic cod, </w:t>
      </w:r>
      <w:proofErr w:type="spellStart"/>
      <w:r>
        <w:t>Gadus</w:t>
      </w:r>
      <w:proofErr w:type="spellEnd"/>
      <w:r>
        <w:t xml:space="preserve"> </w:t>
      </w:r>
      <w:proofErr w:type="spellStart"/>
      <w:r>
        <w:t>morhua</w:t>
      </w:r>
      <w:proofErr w:type="spellEnd"/>
      <w:r>
        <w:t>, of Newfoundland and Labrador.</w:t>
      </w:r>
      <w:proofErr w:type="gramEnd"/>
      <w:r>
        <w:t xml:space="preserve"> Canadian Journal of Fisheries and Aquatic Sciences 51:2126-2146</w:t>
      </w:r>
    </w:p>
    <w:p w:rsidR="00566D25" w:rsidRDefault="00566D25" w:rsidP="00566D25">
      <w:proofErr w:type="gramStart"/>
      <w:r>
        <w:t>ICES (2017) Report of the North Western Working Group (NWWG).</w:t>
      </w:r>
      <w:proofErr w:type="gramEnd"/>
      <w:r>
        <w:t xml:space="preserve"> Copenhagen, Denmark</w:t>
      </w:r>
    </w:p>
    <w:p w:rsidR="00566D25" w:rsidRDefault="00566D25" w:rsidP="00566D25">
      <w:proofErr w:type="spellStart"/>
      <w:r>
        <w:t>Ingvaldsen</w:t>
      </w:r>
      <w:proofErr w:type="spellEnd"/>
      <w:r>
        <w:t xml:space="preserve"> RB</w:t>
      </w:r>
      <w:proofErr w:type="gramStart"/>
      <w:r>
        <w:t xml:space="preserve">,  </w:t>
      </w:r>
      <w:proofErr w:type="spellStart"/>
      <w:r>
        <w:t>Gjøsæter</w:t>
      </w:r>
      <w:proofErr w:type="spellEnd"/>
      <w:proofErr w:type="gramEnd"/>
      <w:r>
        <w:t xml:space="preserve"> H 2013 Responses in spatial distribution of Barents Sea capelin to changes in stock size, ocean temperature and ice cover Marine Biology Research Vol. 9, </w:t>
      </w:r>
      <w:proofErr w:type="spellStart"/>
      <w:r>
        <w:t>Iss</w:t>
      </w:r>
      <w:proofErr w:type="spellEnd"/>
      <w:r>
        <w:t>. 9, 2013</w:t>
      </w:r>
    </w:p>
    <w:p w:rsidR="00566D25" w:rsidRDefault="00566D25" w:rsidP="00566D25">
      <w:proofErr w:type="spellStart"/>
      <w:r>
        <w:t>Jangaard</w:t>
      </w:r>
      <w:proofErr w:type="spellEnd"/>
      <w:r>
        <w:t xml:space="preserve"> PM (1974) </w:t>
      </w:r>
      <w:proofErr w:type="gramStart"/>
      <w:r>
        <w:t>The</w:t>
      </w:r>
      <w:proofErr w:type="gramEnd"/>
      <w:r>
        <w:t xml:space="preserve"> capelin (Mallotus villosus): biology, distribution, exploitation, utilization, and composition. Bulletin of the Fisheries Research Board of Canada 186:1-70</w:t>
      </w:r>
    </w:p>
    <w:p w:rsidR="00566D25" w:rsidRDefault="00566D25" w:rsidP="00566D25">
      <w:proofErr w:type="spellStart"/>
      <w:proofErr w:type="gramStart"/>
      <w:r>
        <w:t>Kenchington</w:t>
      </w:r>
      <w:proofErr w:type="spellEnd"/>
      <w:r>
        <w:t>, E. L., Nakashima, B. S., Taggart, C. T., &amp; Hamilton, L. C. (2015).</w:t>
      </w:r>
      <w:proofErr w:type="gramEnd"/>
      <w:r>
        <w:t xml:space="preserve"> Genetic Structure of Capelin (Mallotus villosus) in the Northwest Atlantic Ocean. </w:t>
      </w:r>
      <w:proofErr w:type="spellStart"/>
      <w:r>
        <w:t>PLoS</w:t>
      </w:r>
      <w:proofErr w:type="spellEnd"/>
      <w:r>
        <w:t xml:space="preserve"> ONE, 10(3), e0122315. http://doi.org/10.1371/journal.pone.0122315</w:t>
      </w:r>
    </w:p>
    <w:p w:rsidR="00566D25" w:rsidRDefault="00566D25" w:rsidP="00566D25">
      <w:r>
        <w:t xml:space="preserve">Koen-Alonso M, Pepin P, Mowbray F (2010) Exploring the role of environmental and anthropogenic drivers in the trajectories of core fish species of the Newfoundland-Labrador marine community. </w:t>
      </w:r>
    </w:p>
    <w:p w:rsidR="00566D25" w:rsidRDefault="00566D25" w:rsidP="00566D25">
      <w:r>
        <w:t xml:space="preserve">Leggett WC, Frank KT, </w:t>
      </w:r>
      <w:proofErr w:type="spellStart"/>
      <w:r>
        <w:t>Carscadden</w:t>
      </w:r>
      <w:proofErr w:type="spellEnd"/>
      <w:r>
        <w:t xml:space="preserve"> JE (1984) Meteorological and hydrographic regulation of year-class strength in capelin (Mallotus villosus). Canadian Journal of Fisheries and Aquatic Sciences 41:1193-1201</w:t>
      </w:r>
    </w:p>
    <w:p w:rsidR="00566D25" w:rsidRDefault="00566D25" w:rsidP="00566D25">
      <w:r>
        <w:t xml:space="preserve">Lilly GR, Parsons DG, </w:t>
      </w:r>
      <w:proofErr w:type="spellStart"/>
      <w:r>
        <w:t>Kulka</w:t>
      </w:r>
      <w:proofErr w:type="spellEnd"/>
      <w:r>
        <w:t xml:space="preserve"> DW (2000) </w:t>
      </w:r>
      <w:proofErr w:type="gramStart"/>
      <w:r>
        <w:t>Was</w:t>
      </w:r>
      <w:proofErr w:type="gramEnd"/>
      <w:r>
        <w:t xml:space="preserve"> the increase in shrimp biomass on the northeast Newfoundland shelf a consequence of a release in predation pressure from cod? Journal of Northwest Atlantic Fishery Science 27:45-61</w:t>
      </w:r>
    </w:p>
    <w:p w:rsidR="00566D25" w:rsidRDefault="00566D25" w:rsidP="00566D25">
      <w:proofErr w:type="spellStart"/>
      <w:r>
        <w:lastRenderedPageBreak/>
        <w:t>McQuinn</w:t>
      </w:r>
      <w:proofErr w:type="spellEnd"/>
      <w:r>
        <w:t xml:space="preserve"> I (2009) Pelagic fish outburst or </w:t>
      </w:r>
      <w:proofErr w:type="spellStart"/>
      <w:r>
        <w:t>suprabenthic</w:t>
      </w:r>
      <w:proofErr w:type="spellEnd"/>
      <w:r>
        <w:t xml:space="preserve"> habitat occupation: legacy of the Atlantic cod (</w:t>
      </w:r>
      <w:proofErr w:type="spellStart"/>
      <w:r>
        <w:t>Gadus</w:t>
      </w:r>
      <w:proofErr w:type="spellEnd"/>
      <w:r>
        <w:t xml:space="preserve"> </w:t>
      </w:r>
      <w:proofErr w:type="spellStart"/>
      <w:r>
        <w:t>morhua</w:t>
      </w:r>
      <w:proofErr w:type="spellEnd"/>
      <w:r>
        <w:t xml:space="preserve">) collapse in eastern Canada Can J Fish </w:t>
      </w:r>
      <w:proofErr w:type="spellStart"/>
      <w:r>
        <w:t>Aquat</w:t>
      </w:r>
      <w:proofErr w:type="spellEnd"/>
      <w:r>
        <w:t xml:space="preserve"> </w:t>
      </w:r>
      <w:proofErr w:type="spellStart"/>
      <w:r>
        <w:t>Sci</w:t>
      </w:r>
      <w:proofErr w:type="spellEnd"/>
      <w:r>
        <w:t xml:space="preserve"> 66:2256-262,https://doi.org/10.1139/F09-143</w:t>
      </w:r>
    </w:p>
    <w:p w:rsidR="00566D25" w:rsidRDefault="00566D25" w:rsidP="00566D25">
      <w:r>
        <w:t xml:space="preserve">Miller DS (1994) Results from an acoustic survey for capelin (Mallotus villosus) in NAFO Divisions 2J3KL in the autumn of 1993.  Capelin in SA2 + </w:t>
      </w:r>
      <w:proofErr w:type="spellStart"/>
      <w:r>
        <w:t>Div</w:t>
      </w:r>
      <w:proofErr w:type="spellEnd"/>
      <w:r>
        <w:t xml:space="preserve"> 3KL DFO Atlantic Fisheries Research Document 94/18</w:t>
      </w:r>
    </w:p>
    <w:p w:rsidR="00566D25" w:rsidRDefault="00566D25" w:rsidP="00566D25">
      <w:r>
        <w:t xml:space="preserve">Miller DS (1997) Results from an acoustic survey for capelin (Mallotus villosus) in NAFO Divisions 3KL in the spring of 1996.  Capelin in SA2 + </w:t>
      </w:r>
      <w:proofErr w:type="spellStart"/>
      <w:r>
        <w:t>Div</w:t>
      </w:r>
      <w:proofErr w:type="spellEnd"/>
      <w:r>
        <w:t xml:space="preserve"> 3KL DFO Atlantic Fisheries Research Document 97/29</w:t>
      </w:r>
    </w:p>
    <w:p w:rsidR="00566D25" w:rsidRDefault="00566D25" w:rsidP="00566D25">
      <w:r>
        <w:t>MISRAR</w:t>
      </w:r>
      <w:proofErr w:type="gramStart"/>
      <w:r>
        <w:t>, .</w:t>
      </w:r>
      <w:proofErr w:type="gramEnd"/>
      <w:r>
        <w:t xml:space="preserve"> </w:t>
      </w:r>
      <w:proofErr w:type="gramStart"/>
      <w:r>
        <w:t>K.,</w:t>
      </w:r>
      <w:proofErr w:type="gramEnd"/>
      <w:r>
        <w:t xml:space="preserve"> AND J. E. CARSCADDE1N98. 4. Stock discrimination of </w:t>
      </w:r>
      <w:proofErr w:type="spellStart"/>
      <w:r>
        <w:t>capeiin</w:t>
      </w:r>
      <w:proofErr w:type="spellEnd"/>
    </w:p>
    <w:p w:rsidR="00566D25" w:rsidRDefault="00566D25" w:rsidP="00566D25">
      <w:proofErr w:type="gramStart"/>
      <w:r>
        <w:t xml:space="preserve">(Mallotus villosus) </w:t>
      </w:r>
      <w:proofErr w:type="spellStart"/>
      <w:r>
        <w:t>iit</w:t>
      </w:r>
      <w:proofErr w:type="spellEnd"/>
      <w:r>
        <w:t xml:space="preserve"> the Northwest Atlantic.</w:t>
      </w:r>
      <w:proofErr w:type="gramEnd"/>
      <w:r>
        <w:t xml:space="preserve"> J. Northwest Atl. Fish. </w:t>
      </w:r>
      <w:proofErr w:type="gramStart"/>
      <w:r>
        <w:t>Sci.</w:t>
      </w:r>
      <w:proofErr w:type="gramEnd"/>
    </w:p>
    <w:p w:rsidR="00566D25" w:rsidRDefault="00566D25" w:rsidP="00566D25">
      <w:r>
        <w:t>5: 199-205.</w:t>
      </w:r>
    </w:p>
    <w:p w:rsidR="00566D25" w:rsidRDefault="00566D25" w:rsidP="00566D25">
      <w:r>
        <w:t>Murphy HM, Pepin P, Robert D (2018) Re-visiting the drivers of capelin recruitment in Newfoundland since 1991. Fisheries Research 200:1-10</w:t>
      </w:r>
    </w:p>
    <w:p w:rsidR="00566D25" w:rsidRDefault="00566D25" w:rsidP="00566D25">
      <w:proofErr w:type="gramStart"/>
      <w:r>
        <w:t>Nakashima, 5.</w:t>
      </w:r>
      <w:proofErr w:type="gramEnd"/>
      <w:r>
        <w:t xml:space="preserve"> S. 1992. Patterns </w:t>
      </w:r>
      <w:proofErr w:type="spellStart"/>
      <w:proofErr w:type="gramStart"/>
      <w:r>
        <w:t>iw</w:t>
      </w:r>
      <w:proofErr w:type="spellEnd"/>
      <w:proofErr w:type="gramEnd"/>
      <w:r>
        <w:t xml:space="preserve"> coastal migration and stock structure of capelin (Mallotus villosus). Can. 1.</w:t>
      </w:r>
    </w:p>
    <w:p w:rsidR="00566D25" w:rsidRDefault="00566D25" w:rsidP="00566D25">
      <w:proofErr w:type="gramStart"/>
      <w:r>
        <w:t>Fish.</w:t>
      </w:r>
      <w:proofErr w:type="gramEnd"/>
      <w:r>
        <w:t xml:space="preserve"> </w:t>
      </w:r>
      <w:proofErr w:type="spellStart"/>
      <w:proofErr w:type="gramStart"/>
      <w:r>
        <w:t>Aquat</w:t>
      </w:r>
      <w:proofErr w:type="spellEnd"/>
      <w:r>
        <w:t>.</w:t>
      </w:r>
      <w:proofErr w:type="gramEnd"/>
      <w:r>
        <w:t xml:space="preserve"> Sci. 49: 2423-2429.</w:t>
      </w:r>
    </w:p>
    <w:p w:rsidR="00566D25" w:rsidRDefault="00566D25" w:rsidP="00566D25">
      <w:r>
        <w:t>Nakashima BS, Wheeler JP (2002) Capelin (Mallotus villosus) spawning behaviour in Newfoundland waters - the interaction between beach and demersal spawning. ICES Journal of Marine Science 59:909-916</w:t>
      </w:r>
    </w:p>
    <w:p w:rsidR="00566D25" w:rsidRDefault="00566D25" w:rsidP="00566D25">
      <w:proofErr w:type="spellStart"/>
      <w:r>
        <w:t>Obradovich</w:t>
      </w:r>
      <w:proofErr w:type="spellEnd"/>
      <w:r>
        <w:t xml:space="preserve"> SG, Carruthers EH, Rose GA (2014) Bottom-up limits to Newfoundland capelin (Mallotus villosus) rebuilding: the </w:t>
      </w:r>
      <w:proofErr w:type="spellStart"/>
      <w:r>
        <w:t>euphausiid</w:t>
      </w:r>
      <w:proofErr w:type="spellEnd"/>
      <w:r>
        <w:t xml:space="preserve"> hypothesis. ICES Journal of Marine Science 71:775-783</w:t>
      </w:r>
    </w:p>
    <w:p w:rsidR="00566D25" w:rsidRDefault="00566D25" w:rsidP="00566D25">
      <w:proofErr w:type="gramStart"/>
      <w:r>
        <w:t>O’Driscoll, R. L., Rose, G. A., and Anderson, J. T. (2002) Counting capelin: a comparison of acoustic density and trawl catchability.</w:t>
      </w:r>
      <w:proofErr w:type="gramEnd"/>
      <w:r>
        <w:t xml:space="preserve">  ICES Journal of Marine Science, 59:1062–1071.</w:t>
      </w:r>
    </w:p>
    <w:p w:rsidR="00566D25" w:rsidRDefault="00566D25" w:rsidP="00566D25">
      <w:proofErr w:type="spellStart"/>
      <w:r>
        <w:t>Olafsdottir</w:t>
      </w:r>
      <w:proofErr w:type="spellEnd"/>
      <w:r>
        <w:t>, A.H. and Rose, G.A. (2013) Staged spawning migration in Icelandic capelin (Mallotus villosus): effects of temperature, stock size and maturity. Fisheries Oceanography, 22: 446-458.</w:t>
      </w:r>
    </w:p>
    <w:p w:rsidR="00566D25" w:rsidRDefault="00566D25" w:rsidP="00566D25">
      <w:proofErr w:type="spellStart"/>
      <w:proofErr w:type="gramStart"/>
      <w:r>
        <w:t>Olafsdottir</w:t>
      </w:r>
      <w:proofErr w:type="spellEnd"/>
      <w:r>
        <w:t>, A.H. and Rose, G.A. (2012) Influences of temperature, bathymetry and fronts on spawning migration routes of Icelandic capelin (Mallotus villosus).</w:t>
      </w:r>
      <w:proofErr w:type="gramEnd"/>
      <w:r>
        <w:t xml:space="preserve"> Fisheries Oceanography, 21: 182-198.</w:t>
      </w:r>
    </w:p>
    <w:p w:rsidR="00566D25" w:rsidRDefault="00566D25" w:rsidP="00566D25">
      <w:r>
        <w:t xml:space="preserve">Ona, E and </w:t>
      </w:r>
      <w:proofErr w:type="spellStart"/>
      <w:r>
        <w:t>Mitson</w:t>
      </w:r>
      <w:proofErr w:type="spellEnd"/>
      <w:r>
        <w:t xml:space="preserve"> (1996)</w:t>
      </w:r>
    </w:p>
    <w:p w:rsidR="00566D25" w:rsidRDefault="00566D25" w:rsidP="00566D25">
      <w:proofErr w:type="spellStart"/>
      <w:r>
        <w:t>Pálsson</w:t>
      </w:r>
      <w:proofErr w:type="spellEnd"/>
      <w:r>
        <w:t xml:space="preserve"> ÓK, </w:t>
      </w:r>
      <w:proofErr w:type="spellStart"/>
      <w:r>
        <w:t>Gislason</w:t>
      </w:r>
      <w:proofErr w:type="spellEnd"/>
      <w:r>
        <w:t xml:space="preserve"> A, </w:t>
      </w:r>
      <w:proofErr w:type="spellStart"/>
      <w:r>
        <w:t>Guðfinnsson</w:t>
      </w:r>
      <w:proofErr w:type="spellEnd"/>
      <w:r>
        <w:t xml:space="preserve"> HG, </w:t>
      </w:r>
      <w:proofErr w:type="spellStart"/>
      <w:r>
        <w:t>Gunnarsson</w:t>
      </w:r>
      <w:proofErr w:type="spellEnd"/>
      <w:r>
        <w:t xml:space="preserve"> B, </w:t>
      </w:r>
      <w:proofErr w:type="spellStart"/>
      <w:r>
        <w:t>Ólafsdóttir</w:t>
      </w:r>
      <w:proofErr w:type="spellEnd"/>
      <w:r>
        <w:t xml:space="preserve"> SR, </w:t>
      </w:r>
      <w:proofErr w:type="spellStart"/>
      <w:r>
        <w:t>Petursdottir</w:t>
      </w:r>
      <w:proofErr w:type="spellEnd"/>
      <w:r>
        <w:t xml:space="preserve"> H, </w:t>
      </w:r>
      <w:proofErr w:type="spellStart"/>
      <w:r>
        <w:t>Sveinbjörnsson</w:t>
      </w:r>
      <w:proofErr w:type="spellEnd"/>
      <w:r>
        <w:t xml:space="preserve"> S, </w:t>
      </w:r>
      <w:proofErr w:type="spellStart"/>
      <w:r>
        <w:t>Thorisson</w:t>
      </w:r>
      <w:proofErr w:type="spellEnd"/>
      <w:r>
        <w:t xml:space="preserve"> K, </w:t>
      </w:r>
      <w:proofErr w:type="spellStart"/>
      <w:r>
        <w:t>Valdimarsson</w:t>
      </w:r>
      <w:proofErr w:type="spellEnd"/>
      <w:r>
        <w:t xml:space="preserve"> H (2012) Ecosystem structure in the Iceland Sea and recent changes to the capelin (Mallotus villosus) population. ICES Journal of Marine Science 69:1242-1254</w:t>
      </w:r>
    </w:p>
    <w:p w:rsidR="00566D25" w:rsidRDefault="00566D25" w:rsidP="00566D25">
      <w:r>
        <w:lastRenderedPageBreak/>
        <w:t xml:space="preserve">Pedersen EJ, Thompson PL, Ball RA, Fortin M-J, </w:t>
      </w:r>
      <w:proofErr w:type="spellStart"/>
      <w:r>
        <w:t>Gouhier</w:t>
      </w:r>
      <w:proofErr w:type="spellEnd"/>
      <w:r>
        <w:t xml:space="preserve"> TC, Link H, Moritz C, </w:t>
      </w:r>
      <w:proofErr w:type="spellStart"/>
      <w:r>
        <w:t>Nenzen</w:t>
      </w:r>
      <w:proofErr w:type="spellEnd"/>
      <w:r>
        <w:t xml:space="preserve"> H, Stanley RRE, </w:t>
      </w:r>
      <w:proofErr w:type="spellStart"/>
      <w:r>
        <w:t>Taranu</w:t>
      </w:r>
      <w:proofErr w:type="spellEnd"/>
      <w:r>
        <w:t xml:space="preserve"> ZE, Gonzalez A, </w:t>
      </w:r>
      <w:proofErr w:type="spellStart"/>
      <w:r>
        <w:t>Guichard</w:t>
      </w:r>
      <w:proofErr w:type="spellEnd"/>
      <w:r>
        <w:t xml:space="preserve"> F, Pepin P (2017) Signatures of the collapse and incipient recovery of an overexploited marine ecosystem. Royal Society Open Science 4</w:t>
      </w:r>
    </w:p>
    <w:p w:rsidR="00566D25" w:rsidRDefault="00566D25" w:rsidP="00566D25">
      <w:proofErr w:type="spellStart"/>
      <w:r>
        <w:t>Pikitch</w:t>
      </w:r>
      <w:proofErr w:type="spellEnd"/>
      <w:r>
        <w:t xml:space="preserve"> EK, </w:t>
      </w:r>
      <w:proofErr w:type="spellStart"/>
      <w:r>
        <w:t>Boersma</w:t>
      </w:r>
      <w:proofErr w:type="spellEnd"/>
      <w:r>
        <w:t xml:space="preserve"> PD, Boyd IL, Conover DO, </w:t>
      </w:r>
      <w:proofErr w:type="spellStart"/>
      <w:r>
        <w:t>Cury</w:t>
      </w:r>
      <w:proofErr w:type="spellEnd"/>
      <w:r>
        <w:t xml:space="preserve"> PM, Essington TE, </w:t>
      </w:r>
      <w:proofErr w:type="spellStart"/>
      <w:r>
        <w:t>Heppell</w:t>
      </w:r>
      <w:proofErr w:type="spellEnd"/>
      <w:r>
        <w:t xml:space="preserve"> SS, </w:t>
      </w:r>
      <w:proofErr w:type="spellStart"/>
      <w:r>
        <w:t>Houde</w:t>
      </w:r>
      <w:proofErr w:type="spellEnd"/>
      <w:r>
        <w:t xml:space="preserve"> ED, </w:t>
      </w:r>
      <w:proofErr w:type="spellStart"/>
      <w:r>
        <w:t>Mangel</w:t>
      </w:r>
      <w:proofErr w:type="spellEnd"/>
      <w:r>
        <w:t xml:space="preserve"> M, </w:t>
      </w:r>
      <w:proofErr w:type="spellStart"/>
      <w:r>
        <w:t>Pauly</w:t>
      </w:r>
      <w:proofErr w:type="spellEnd"/>
      <w:r>
        <w:t xml:space="preserve"> D, </w:t>
      </w:r>
      <w:proofErr w:type="spellStart"/>
      <w:r>
        <w:t>Plagányi</w:t>
      </w:r>
      <w:proofErr w:type="spellEnd"/>
      <w:r>
        <w:t xml:space="preserve"> E, Sainsbury KJ, </w:t>
      </w:r>
      <w:proofErr w:type="spellStart"/>
      <w:r>
        <w:t>Steneck</w:t>
      </w:r>
      <w:proofErr w:type="spellEnd"/>
      <w:r>
        <w:t xml:space="preserve"> RS (2012) Little fish: big impact: managing a crucial link in ocean food webs. </w:t>
      </w:r>
      <w:proofErr w:type="spellStart"/>
      <w:r>
        <w:t>Lenfest</w:t>
      </w:r>
      <w:proofErr w:type="spellEnd"/>
      <w:r>
        <w:t xml:space="preserve"> Ocean Program, Washington, DC</w:t>
      </w:r>
    </w:p>
    <w:p w:rsidR="00566D25" w:rsidRDefault="00566D25" w:rsidP="00566D25">
      <w:r>
        <w:t xml:space="preserve">Rice J (2002) Changes to the large marine ecosystem of the Newfoundland-Labrador shelf. In: Sherman K, </w:t>
      </w:r>
      <w:proofErr w:type="spellStart"/>
      <w:r>
        <w:t>Skjoldal</w:t>
      </w:r>
      <w:proofErr w:type="spellEnd"/>
      <w:r>
        <w:t xml:space="preserve"> HR (</w:t>
      </w:r>
      <w:proofErr w:type="spellStart"/>
      <w:proofErr w:type="gramStart"/>
      <w:r>
        <w:t>eds</w:t>
      </w:r>
      <w:proofErr w:type="spellEnd"/>
      <w:proofErr w:type="gramEnd"/>
      <w:r>
        <w:t>) Large marine ecosystems of the North Atlantic. Elsevier Science B.V.</w:t>
      </w:r>
    </w:p>
    <w:p w:rsidR="00566D25" w:rsidRDefault="00566D25" w:rsidP="00566D25">
      <w:proofErr w:type="spellStart"/>
      <w:r>
        <w:t>Schwartzlose</w:t>
      </w:r>
      <w:proofErr w:type="spellEnd"/>
      <w:r>
        <w:t xml:space="preserve"> RA, </w:t>
      </w:r>
      <w:proofErr w:type="spellStart"/>
      <w:r>
        <w:t>Alheit</w:t>
      </w:r>
      <w:proofErr w:type="spellEnd"/>
      <w:r>
        <w:t xml:space="preserve"> J, </w:t>
      </w:r>
      <w:proofErr w:type="spellStart"/>
      <w:r>
        <w:t>Bakun</w:t>
      </w:r>
      <w:proofErr w:type="spellEnd"/>
      <w:r>
        <w:t xml:space="preserve"> A, Baumgartner TR, </w:t>
      </w:r>
      <w:proofErr w:type="spellStart"/>
      <w:r>
        <w:t>Cloete</w:t>
      </w:r>
      <w:proofErr w:type="spellEnd"/>
      <w:r>
        <w:t xml:space="preserve"> R, Crawford RJM, Fletcher WJ, Green-Ruiz Y, Hagen E, Kawasaki T, </w:t>
      </w:r>
      <w:proofErr w:type="spellStart"/>
      <w:r>
        <w:t>Lluch-Belda</w:t>
      </w:r>
      <w:proofErr w:type="spellEnd"/>
      <w:r>
        <w:t xml:space="preserve"> D, </w:t>
      </w:r>
      <w:proofErr w:type="spellStart"/>
      <w:r>
        <w:t>Lluch</w:t>
      </w:r>
      <w:proofErr w:type="spellEnd"/>
      <w:r>
        <w:t xml:space="preserve">-Cota SE, </w:t>
      </w:r>
      <w:proofErr w:type="spellStart"/>
      <w:r>
        <w:t>MacCall</w:t>
      </w:r>
      <w:proofErr w:type="spellEnd"/>
      <w:r>
        <w:t xml:space="preserve"> AD, Matsuura Y, </w:t>
      </w:r>
      <w:proofErr w:type="spellStart"/>
      <w:r>
        <w:t>Névarez-Martínez</w:t>
      </w:r>
      <w:proofErr w:type="spellEnd"/>
      <w:r>
        <w:t xml:space="preserve"> MO, Parrish RH, Roy C, Serra R, </w:t>
      </w:r>
      <w:proofErr w:type="spellStart"/>
      <w:r>
        <w:t>Shust</w:t>
      </w:r>
      <w:proofErr w:type="spellEnd"/>
      <w:r>
        <w:t xml:space="preserve"> KV, Ward MN, </w:t>
      </w:r>
      <w:proofErr w:type="spellStart"/>
      <w:r>
        <w:t>Zuzunaga</w:t>
      </w:r>
      <w:proofErr w:type="spellEnd"/>
      <w:r>
        <w:t xml:space="preserve"> JZ (1999) Worldwide large-scale fluctuations of sardine and anchovy populations. South African Journal of Marine Science 21:289-347</w:t>
      </w:r>
    </w:p>
    <w:p w:rsidR="00566D25" w:rsidRDefault="00566D25" w:rsidP="00566D25">
      <w:proofErr w:type="spellStart"/>
      <w:r>
        <w:t>Soutar</w:t>
      </w:r>
      <w:proofErr w:type="spellEnd"/>
      <w:r>
        <w:t xml:space="preserve"> A, </w:t>
      </w:r>
      <w:proofErr w:type="spellStart"/>
      <w:r>
        <w:t>Issacs</w:t>
      </w:r>
      <w:proofErr w:type="spellEnd"/>
      <w:r>
        <w:t xml:space="preserve"> JD (1969) History of fish populations inferred from fish scales in anaerobic sediments off California. </w:t>
      </w:r>
      <w:proofErr w:type="spellStart"/>
      <w:r>
        <w:t>CalCOFI</w:t>
      </w:r>
      <w:proofErr w:type="spellEnd"/>
      <w:r>
        <w:t xml:space="preserve"> Reports 13:63-70</w:t>
      </w:r>
    </w:p>
    <w:p w:rsidR="00566D25" w:rsidRDefault="00566D25" w:rsidP="00566D25">
      <w:proofErr w:type="spellStart"/>
      <w:r>
        <w:t>Templeman</w:t>
      </w:r>
      <w:proofErr w:type="spellEnd"/>
      <w:r>
        <w:t xml:space="preserve"> W (1948) </w:t>
      </w:r>
      <w:proofErr w:type="gramStart"/>
      <w:r>
        <w:t>The</w:t>
      </w:r>
      <w:proofErr w:type="gramEnd"/>
      <w:r>
        <w:t xml:space="preserve"> life history of the </w:t>
      </w:r>
      <w:proofErr w:type="spellStart"/>
      <w:r>
        <w:t>caplin</w:t>
      </w:r>
      <w:proofErr w:type="spellEnd"/>
      <w:r>
        <w:t xml:space="preserve"> (Mallotus villosus O. F. Müller) in Newfoundland waters. Bulletin of the Newfoundland Government Laboratory 17:1-151</w:t>
      </w:r>
    </w:p>
    <w:p w:rsidR="00566D25" w:rsidRDefault="00566D25" w:rsidP="00566D25">
      <w:proofErr w:type="spellStart"/>
      <w:proofErr w:type="gramStart"/>
      <w:r>
        <w:t>Vilhjálmsson</w:t>
      </w:r>
      <w:proofErr w:type="spellEnd"/>
      <w:r>
        <w:t xml:space="preserve"> H (1994) The Icelandic capelin stock.</w:t>
      </w:r>
      <w:proofErr w:type="gramEnd"/>
      <w:r>
        <w:t xml:space="preserve"> </w:t>
      </w:r>
      <w:proofErr w:type="spellStart"/>
      <w:r>
        <w:t>Rit</w:t>
      </w:r>
      <w:proofErr w:type="spellEnd"/>
      <w:r>
        <w:t xml:space="preserve"> </w:t>
      </w:r>
      <w:proofErr w:type="spellStart"/>
      <w:r>
        <w:t>Fiskideildar</w:t>
      </w:r>
      <w:proofErr w:type="spellEnd"/>
      <w:r>
        <w:t xml:space="preserve"> 13:1-281</w:t>
      </w:r>
    </w:p>
    <w:p w:rsidR="00566D25" w:rsidRDefault="00566D25">
      <w:r>
        <w:br w:type="page"/>
      </w:r>
    </w:p>
    <w:p w:rsidR="00566D25" w:rsidRDefault="00566D25" w:rsidP="00A15C24">
      <w:bookmarkStart w:id="10" w:name="_GoBack"/>
      <w:bookmarkEnd w:id="10"/>
    </w:p>
    <w:p w:rsidR="00291426" w:rsidRDefault="00291426">
      <w:r>
        <w:rPr>
          <w:noProof/>
          <w:lang w:eastAsia="en-CA"/>
        </w:rPr>
        <w:drawing>
          <wp:inline distT="0" distB="0" distL="0" distR="0" wp14:anchorId="5BDB576F" wp14:editId="5527744D">
            <wp:extent cx="5943600" cy="2944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44495"/>
                    </a:xfrm>
                    <a:prstGeom prst="rect">
                      <a:avLst/>
                    </a:prstGeom>
                  </pic:spPr>
                </pic:pic>
              </a:graphicData>
            </a:graphic>
          </wp:inline>
        </w:drawing>
      </w:r>
    </w:p>
    <w:p w:rsidR="00291426" w:rsidRDefault="00291426" w:rsidP="00291426">
      <w:pPr>
        <w:autoSpaceDE w:val="0"/>
        <w:autoSpaceDN w:val="0"/>
        <w:adjustRightInd w:val="0"/>
        <w:spacing w:after="0" w:line="240" w:lineRule="auto"/>
      </w:pPr>
      <w:r>
        <w:rPr>
          <w:rFonts w:ascii="Times-Bold" w:hAnsi="Times-Bold" w:cs="Times-Bold"/>
          <w:b/>
          <w:bCs/>
        </w:rPr>
        <w:t xml:space="preserve">Fig FM1 – Fig S1b taken from Frank et al.  </w:t>
      </w:r>
      <w:r>
        <w:rPr>
          <w:rFonts w:ascii="Times-Roman" w:hAnsi="Times-Roman" w:cs="Times-Roman"/>
        </w:rPr>
        <w:t>Biomass estimates from capelin surveys in the NL region compared to the ongoing Div. 3L survey up to 1994.</w:t>
      </w:r>
    </w:p>
    <w:p w:rsidR="00291426" w:rsidRDefault="00291426">
      <w:r>
        <w:br w:type="page"/>
      </w:r>
    </w:p>
    <w:p w:rsidR="0017638C" w:rsidRDefault="0017638C"/>
    <w:p w:rsidR="0017638C" w:rsidRDefault="0017638C">
      <w:r>
        <w:rPr>
          <w:noProof/>
          <w:lang w:eastAsia="en-CA"/>
        </w:rPr>
        <w:drawing>
          <wp:inline distT="0" distB="0" distL="0" distR="0" wp14:anchorId="4CDD860D" wp14:editId="05193049">
            <wp:extent cx="4707463" cy="2876550"/>
            <wp:effectExtent l="0" t="0" r="0" b="0"/>
            <wp:docPr id="3076"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8575" cy="2883340"/>
                    </a:xfrm>
                    <a:prstGeom prst="rect">
                      <a:avLst/>
                    </a:prstGeom>
                    <a:noFill/>
                    <a:ln>
                      <a:noFill/>
                    </a:ln>
                    <a:effectLst/>
                    <a:extLst/>
                  </pic:spPr>
                </pic:pic>
              </a:graphicData>
            </a:graphic>
          </wp:inline>
        </w:drawing>
      </w:r>
    </w:p>
    <w:p w:rsidR="0017638C" w:rsidRDefault="0017638C">
      <w:r>
        <w:t>Fig FM</w:t>
      </w:r>
      <w:r w:rsidR="00E27276">
        <w:t>2</w:t>
      </w:r>
      <w:r>
        <w:t xml:space="preserve"> – Temporal trends in spring acoustic and bottom trawl abundance estimates from 1995-2015. </w:t>
      </w:r>
    </w:p>
    <w:p w:rsidR="0017638C" w:rsidRDefault="0017638C" w:rsidP="0017638C">
      <w:r>
        <w:br w:type="page"/>
      </w:r>
    </w:p>
    <w:p w:rsidR="0017638C" w:rsidRDefault="0017638C"/>
    <w:p w:rsidR="0017638C" w:rsidRDefault="0017638C">
      <w:r w:rsidRPr="0017638C">
        <w:rPr>
          <w:noProof/>
          <w:lang w:eastAsia="en-CA"/>
        </w:rPr>
        <w:drawing>
          <wp:inline distT="0" distB="0" distL="0" distR="0" wp14:anchorId="52A33D9A" wp14:editId="5B7F30EF">
            <wp:extent cx="5943600" cy="407278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2789"/>
                    </a:xfrm>
                    <a:prstGeom prst="rect">
                      <a:avLst/>
                    </a:prstGeom>
                    <a:noFill/>
                    <a:ln>
                      <a:noFill/>
                    </a:ln>
                  </pic:spPr>
                </pic:pic>
              </a:graphicData>
            </a:graphic>
          </wp:inline>
        </w:drawing>
      </w:r>
    </w:p>
    <w:p w:rsidR="0017638C" w:rsidRDefault="0017638C">
      <w:r>
        <w:t>Fig FM</w:t>
      </w:r>
      <w:r w:rsidR="00E27276">
        <w:t>3</w:t>
      </w:r>
      <w:r>
        <w:t xml:space="preserve"> – Age composition by </w:t>
      </w:r>
      <w:proofErr w:type="spellStart"/>
      <w:r>
        <w:t>Nafo</w:t>
      </w:r>
      <w:proofErr w:type="spellEnd"/>
      <w:r>
        <w:t xml:space="preserve"> Division of capelin captured in fall </w:t>
      </w:r>
      <w:proofErr w:type="gramStart"/>
      <w:r>
        <w:t>2J3K(</w:t>
      </w:r>
      <w:proofErr w:type="gramEnd"/>
      <w:r>
        <w:t xml:space="preserve">L) acoustic surveys and in </w:t>
      </w:r>
      <w:proofErr w:type="spellStart"/>
      <w:r>
        <w:t>Campelen</w:t>
      </w:r>
      <w:proofErr w:type="spellEnd"/>
      <w:r>
        <w:t xml:space="preserve"> Fall 2J3KL bottom trawl surveys during period of different spring abundance index levels.</w:t>
      </w:r>
    </w:p>
    <w:p w:rsidR="00A15C24" w:rsidRDefault="00A15C24">
      <w:r>
        <w:rPr>
          <w:noProof/>
          <w:lang w:eastAsia="en-CA"/>
        </w:rPr>
        <w:lastRenderedPageBreak/>
        <w:drawing>
          <wp:inline distT="0" distB="0" distL="0" distR="0" wp14:anchorId="2CCFC2AB" wp14:editId="78BDEC9D">
            <wp:extent cx="6534150" cy="4743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291426" w:rsidRDefault="00A15C24">
      <w:r>
        <w:t>Figure FM</w:t>
      </w:r>
      <w:r w:rsidR="00E27276">
        <w:t>4</w:t>
      </w:r>
      <w:r>
        <w:t xml:space="preserve">– Age composition of capelin found in the spring 3L acoustic survey </w:t>
      </w:r>
      <w:proofErr w:type="gramStart"/>
      <w:r>
        <w:t>from  1985</w:t>
      </w:r>
      <w:proofErr w:type="gramEnd"/>
      <w:r>
        <w:t>-2015.  Hatched bars indicate immature individuals.</w:t>
      </w:r>
      <w:r w:rsidR="003417FA">
        <w:t xml:space="preserve"> (2015 assessment excel)</w:t>
      </w:r>
    </w:p>
    <w:p w:rsidR="003417FA" w:rsidRDefault="003417FA"/>
    <w:p w:rsidR="003417FA" w:rsidRDefault="003417FA"/>
    <w:p w:rsidR="003417FA" w:rsidRDefault="003417FA"/>
    <w:p w:rsidR="00291426" w:rsidRDefault="00291426" w:rsidP="00291426">
      <w:r>
        <w:br w:type="page"/>
      </w:r>
    </w:p>
    <w:p w:rsidR="008D0A11" w:rsidRDefault="008D0A11">
      <w:r>
        <w:rPr>
          <w:noProof/>
          <w:lang w:eastAsia="en-CA"/>
        </w:rPr>
        <w:lastRenderedPageBreak/>
        <mc:AlternateContent>
          <mc:Choice Requires="wpg">
            <w:drawing>
              <wp:anchor distT="0" distB="0" distL="114300" distR="114300" simplePos="0" relativeHeight="251660288" behindDoc="0" locked="0" layoutInCell="1" allowOverlap="1" wp14:anchorId="2C928B40" wp14:editId="0CF4D7F7">
                <wp:simplePos x="0" y="0"/>
                <wp:positionH relativeFrom="column">
                  <wp:posOffset>1038225</wp:posOffset>
                </wp:positionH>
                <wp:positionV relativeFrom="paragraph">
                  <wp:posOffset>-127000</wp:posOffset>
                </wp:positionV>
                <wp:extent cx="3505200" cy="2943225"/>
                <wp:effectExtent l="0" t="0" r="0" b="9525"/>
                <wp:wrapNone/>
                <wp:docPr id="9" name="Group 9"/>
                <wp:cNvGraphicFramePr/>
                <a:graphic xmlns:a="http://schemas.openxmlformats.org/drawingml/2006/main">
                  <a:graphicData uri="http://schemas.microsoft.com/office/word/2010/wordprocessingGroup">
                    <wpg:wgp>
                      <wpg:cNvGrpSpPr/>
                      <wpg:grpSpPr>
                        <a:xfrm>
                          <a:off x="0" y="0"/>
                          <a:ext cx="3505200" cy="2943225"/>
                          <a:chOff x="0" y="0"/>
                          <a:chExt cx="3505200" cy="2943225"/>
                        </a:xfrm>
                      </wpg:grpSpPr>
                      <pic:pic xmlns:pic="http://schemas.openxmlformats.org/drawingml/2006/picture">
                        <pic:nvPicPr>
                          <pic:cNvPr id="6" name="Picture 6" descr="Tel 526 stratum"/>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09575" y="0"/>
                            <a:ext cx="3095625" cy="2943225"/>
                          </a:xfrm>
                          <a:prstGeom prst="rect">
                            <a:avLst/>
                          </a:prstGeom>
                          <a:noFill/>
                          <a:ln>
                            <a:noFill/>
                          </a:ln>
                        </pic:spPr>
                      </pic:pic>
                      <wps:wsp>
                        <wps:cNvPr id="307" name="Text Box 2"/>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sidRPr="00476B77">
                                <w:rPr>
                                  <w:b/>
                                  <w:sz w:val="32"/>
                                  <w:szCs w:val="32"/>
                                </w:rPr>
                                <w:t>A</w:t>
                              </w:r>
                            </w:p>
                          </w:txbxContent>
                        </wps:txbx>
                        <wps:bodyPr rot="0" vert="horz" wrap="square" lIns="91440" tIns="45720" rIns="91440" bIns="45720" anchor="t" anchorCtr="0">
                          <a:noAutofit/>
                        </wps:bodyPr>
                      </wps:wsp>
                    </wpg:wgp>
                  </a:graphicData>
                </a:graphic>
              </wp:anchor>
            </w:drawing>
          </mc:Choice>
          <mc:Fallback>
            <w:pict>
              <v:group id="Group 9" o:spid="_x0000_s1026" style="position:absolute;margin-left:81.75pt;margin-top:-10pt;width:276pt;height:231.75pt;z-index:251660288" coordsize="35052,2943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Tel 526 stratum" style="position:absolute;left:4095;width:30957;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d8vBAAAA2gAAAA8AAABkcnMvZG93bnJldi54bWxEj0FrwkAUhO9C/8PyCr1I3dSClOgqIgge&#10;QsHY3h/ZZxLMvg27zyT9992C0OMwM98wm93kOjVQiK1nA2+LDBRx5W3LtYGvy/H1A1QUZIudZzLw&#10;QxF226fZBnPrRz7TUEqtEoRjjgYakT7XOlYNOYwL3xMn7+qDQ0ky1NoGHBPcdXqZZSvtsOW00GBP&#10;h4aqW3l3BopYHAopx3lYXk4yHO/8/Snvxrw8T/s1KKFJ/sOP9skaWMHflXQD9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bd8vBAAAA2gAAAA8AAAAAAAAAAAAAAAAAnwIA&#10;AGRycy9kb3ducmV2LnhtbFBLBQYAAAAABAAEAPcAAACNAwAAAAA=&#10;">
                  <v:imagedata r:id="rId17" o:title="Tel 526 stratum"/>
                  <v:path arrowok="t"/>
                </v:shape>
                <v:shapetype id="_x0000_t202" coordsize="21600,21600" o:spt="202" path="m,l,21600r21600,l21600,xe">
                  <v:stroke joinstyle="miter"/>
                  <v:path gradientshapeok="t" o:connecttype="rect"/>
                </v:shapetype>
                <v:shape id="_x0000_s1028" type="#_x0000_t202" style="position:absolute;width:314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476B77" w:rsidRPr="00476B77" w:rsidRDefault="00476B77" w:rsidP="00476B77">
                        <w:pPr>
                          <w:rPr>
                            <w:b/>
                            <w:sz w:val="32"/>
                            <w:szCs w:val="32"/>
                          </w:rPr>
                        </w:pPr>
                        <w:r w:rsidRPr="00476B77">
                          <w:rPr>
                            <w:b/>
                            <w:sz w:val="32"/>
                            <w:szCs w:val="32"/>
                          </w:rPr>
                          <w:t>A</w:t>
                        </w:r>
                      </w:p>
                    </w:txbxContent>
                  </v:textbox>
                </v:shape>
              </v:group>
            </w:pict>
          </mc:Fallback>
        </mc:AlternateContent>
      </w:r>
    </w:p>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p w:rsidR="008D0A11" w:rsidRDefault="008D0A11" w:rsidP="008D0A11">
      <w:pPr>
        <w:jc w:val="center"/>
      </w:pPr>
      <w:r>
        <w:rPr>
          <w:noProof/>
          <w:lang w:eastAsia="en-CA"/>
        </w:rPr>
        <mc:AlternateContent>
          <mc:Choice Requires="wps">
            <w:drawing>
              <wp:anchor distT="0" distB="0" distL="114300" distR="114300" simplePos="0" relativeHeight="251664384" behindDoc="0" locked="0" layoutInCell="1" allowOverlap="1" wp14:anchorId="663447E1" wp14:editId="7EB679B9">
                <wp:simplePos x="0" y="0"/>
                <wp:positionH relativeFrom="column">
                  <wp:posOffset>0</wp:posOffset>
                </wp:positionH>
                <wp:positionV relativeFrom="paragraph">
                  <wp:posOffset>57150</wp:posOffset>
                </wp:positionV>
                <wp:extent cx="314325" cy="323850"/>
                <wp:effectExtent l="0" t="0" r="28575" b="190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3850"/>
                        </a:xfrm>
                        <a:prstGeom prst="rect">
                          <a:avLst/>
                        </a:prstGeom>
                        <a:solidFill>
                          <a:srgbClr val="FFFFFF"/>
                        </a:solidFill>
                        <a:ln w="9525">
                          <a:solidFill>
                            <a:srgbClr val="000000"/>
                          </a:solidFill>
                          <a:miter lim="800000"/>
                          <a:headEnd/>
                          <a:tailEnd/>
                        </a:ln>
                      </wps:spPr>
                      <wps:txbx>
                        <w:txbxContent>
                          <w:p w:rsidR="00476B77" w:rsidRPr="00476B77" w:rsidRDefault="00476B77" w:rsidP="00476B77">
                            <w:pPr>
                              <w:rPr>
                                <w:b/>
                                <w:sz w:val="32"/>
                                <w:szCs w:val="32"/>
                              </w:rPr>
                            </w:pPr>
                            <w:r>
                              <w:rPr>
                                <w:b/>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left:0;text-align:left;margin-left:0;margin-top:4.5pt;width:24.75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">
                <v:textbox>
                  <w:txbxContent>
                    <w:p w:rsidR="00476B77" w:rsidRPr="00476B77" w:rsidRDefault="00476B77" w:rsidP="00476B77">
                      <w:pPr>
                        <w:rPr>
                          <w:b/>
                          <w:sz w:val="32"/>
                          <w:szCs w:val="32"/>
                        </w:rPr>
                      </w:pPr>
                      <w:r>
                        <w:rPr>
                          <w:b/>
                          <w:sz w:val="32"/>
                          <w:szCs w:val="32"/>
                        </w:rPr>
                        <w:t>B</w:t>
                      </w:r>
                    </w:p>
                  </w:txbxContent>
                </v:textbox>
              </v:shape>
            </w:pict>
          </mc:Fallback>
        </mc:AlternateContent>
      </w:r>
      <w:r>
        <w:rPr>
          <w:noProof/>
          <w:lang w:eastAsia="en-CA"/>
        </w:rPr>
        <w:drawing>
          <wp:inline distT="0" distB="0" distL="0" distR="0" wp14:anchorId="7320F9CA" wp14:editId="531BA275">
            <wp:extent cx="5241448" cy="404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2382" cy="4064293"/>
                    </a:xfrm>
                    <a:prstGeom prst="rect">
                      <a:avLst/>
                    </a:prstGeom>
                  </pic:spPr>
                </pic:pic>
              </a:graphicData>
            </a:graphic>
          </wp:inline>
        </w:drawing>
      </w:r>
    </w:p>
    <w:p w:rsidR="009D7ED2" w:rsidRDefault="00291426">
      <w:r>
        <w:t>Figure FM</w:t>
      </w:r>
      <w:r w:rsidR="00E27276">
        <w:t>5</w:t>
      </w:r>
      <w:r>
        <w:t xml:space="preserve"> - </w:t>
      </w:r>
      <w:r w:rsidR="005140BC">
        <w:t xml:space="preserve"> </w:t>
      </w:r>
      <w:r w:rsidR="008D0A11">
        <w:t xml:space="preserve">NAFO Division 3L with stratum </w:t>
      </w:r>
      <w:r w:rsidR="009D7ED2">
        <w:t xml:space="preserve">boundaries </w:t>
      </w:r>
      <w:r w:rsidR="008D0A11">
        <w:t xml:space="preserve">used during spring acoustic capelin survey indicated (A); </w:t>
      </w:r>
      <w:r w:rsidR="009D7ED2">
        <w:t>the p</w:t>
      </w:r>
      <w:r w:rsidR="005140BC">
        <w:t xml:space="preserve">roportion of maturing </w:t>
      </w:r>
      <w:r w:rsidR="009D7ED2">
        <w:t xml:space="preserve">capelin by </w:t>
      </w:r>
      <w:r w:rsidR="005140BC">
        <w:t>age (2- upper, 3 lower) and survey stratum as observed during s</w:t>
      </w:r>
      <w:r w:rsidR="009D7ED2">
        <w:t>urveys from 1985-2015 (</w:t>
      </w:r>
      <w:r w:rsidR="009D7ED2" w:rsidRPr="009D7ED2">
        <w:rPr>
          <w:b/>
        </w:rPr>
        <w:t>B</w:t>
      </w:r>
      <w:r w:rsidR="009D7ED2">
        <w:t xml:space="preserve">).  </w:t>
      </w:r>
    </w:p>
    <w:p w:rsidR="009D7ED2" w:rsidRDefault="009D7ED2">
      <w:r>
        <w:br w:type="page"/>
      </w:r>
      <w:r w:rsidR="00F70462">
        <w:rPr>
          <w:noProof/>
          <w:lang w:eastAsia="en-CA"/>
        </w:rPr>
        <w:lastRenderedPageBreak/>
        <w:drawing>
          <wp:inline distT="0" distB="0" distL="0" distR="0">
            <wp:extent cx="3924300" cy="4174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nity Bay Acoustic Survey.emf"/>
                    <pic:cNvPicPr/>
                  </pic:nvPicPr>
                  <pic:blipFill>
                    <a:blip r:embed="rId19">
                      <a:extLst>
                        <a:ext uri="{28A0092B-C50C-407E-A947-70E740481C1C}">
                          <a14:useLocalDpi xmlns:a14="http://schemas.microsoft.com/office/drawing/2010/main" val="0"/>
                        </a:ext>
                      </a:extLst>
                    </a:blip>
                    <a:stretch>
                      <a:fillRect/>
                    </a:stretch>
                  </pic:blipFill>
                  <pic:spPr>
                    <a:xfrm>
                      <a:off x="0" y="0"/>
                      <a:ext cx="3924300" cy="4174181"/>
                    </a:xfrm>
                    <a:prstGeom prst="rect">
                      <a:avLst/>
                    </a:prstGeom>
                  </pic:spPr>
                </pic:pic>
              </a:graphicData>
            </a:graphic>
          </wp:inline>
        </w:drawing>
      </w:r>
    </w:p>
    <w:p w:rsidR="00F70462" w:rsidRDefault="00F70462"/>
    <w:p w:rsidR="00F70462" w:rsidRDefault="00F70462">
      <w:r>
        <w:t xml:space="preserve">Figure FM-6 Inshore seasonal survey site Trinity Bay indicating the </w:t>
      </w:r>
      <w:proofErr w:type="spellStart"/>
      <w:r>
        <w:t>postion</w:t>
      </w:r>
      <w:proofErr w:type="spellEnd"/>
      <w:r>
        <w:t xml:space="preserve"> of acoustic transects (solid lines) and 100, 200 and 500 depth contours (dashed lines). </w:t>
      </w:r>
    </w:p>
    <w:p w:rsidR="00856257" w:rsidRDefault="00856257"/>
    <w:p w:rsidR="00856257" w:rsidRDefault="00856257" w:rsidP="00856257">
      <w:r>
        <w:br w:type="page"/>
      </w:r>
    </w:p>
    <w:p w:rsidR="00D20AC6" w:rsidRDefault="00DC55FD">
      <w:r>
        <w:rPr>
          <w:noProof/>
          <w:lang w:eastAsia="en-CA"/>
        </w:rPr>
        <w:lastRenderedPageBreak/>
        <w:drawing>
          <wp:inline distT="0" distB="0" distL="0" distR="0" wp14:anchorId="0C08F6D1" wp14:editId="4EF1710A">
            <wp:extent cx="4924425" cy="25717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017CCC">
        <w:rPr>
          <w:noProof/>
          <w:lang w:eastAsia="en-CA"/>
        </w:rPr>
        <w:drawing>
          <wp:inline distT="0" distB="0" distL="0" distR="0" wp14:anchorId="610F0DDC" wp14:editId="19938F69">
            <wp:extent cx="4557713" cy="25431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25D1A" w:rsidRDefault="00D20AC6">
      <w:r>
        <w:t xml:space="preserve">Figure FM-7 –Maturity stage composition </w:t>
      </w:r>
      <w:r w:rsidR="00017CCC">
        <w:t xml:space="preserve">(Upper) and age composition (lower) </w:t>
      </w:r>
      <w:r>
        <w:t xml:space="preserve">of capelin sampled in Trinity Bay during </w:t>
      </w:r>
      <w:proofErr w:type="spellStart"/>
      <w:r>
        <w:t>sesasonal</w:t>
      </w:r>
      <w:proofErr w:type="spellEnd"/>
      <w:r>
        <w:t xml:space="preserve"> surveys </w:t>
      </w:r>
      <w:r w:rsidR="00017CCC">
        <w:t>2002 -</w:t>
      </w:r>
      <w:r>
        <w:t>2007.</w:t>
      </w:r>
      <w:r w:rsidR="00017CCC">
        <w:t xml:space="preserve"> </w:t>
      </w:r>
    </w:p>
    <w:p w:rsidR="00025D1A" w:rsidRDefault="00025D1A" w:rsidP="00025D1A">
      <w:r>
        <w:br w:type="page"/>
      </w:r>
    </w:p>
    <w:p w:rsidR="00D20AC6" w:rsidRDefault="00C3208E">
      <w:r>
        <w:rPr>
          <w:noProof/>
          <w:lang w:eastAsia="en-CA"/>
        </w:rPr>
        <w:lastRenderedPageBreak/>
        <w:drawing>
          <wp:inline distT="0" distB="0" distL="0" distR="0" wp14:anchorId="68BCFFAD" wp14:editId="35A973F4">
            <wp:extent cx="4919662"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C3208E" w:rsidRDefault="00C3208E"/>
    <w:p w:rsidR="00C3208E" w:rsidRDefault="00C3208E">
      <w:proofErr w:type="gramStart"/>
      <w:r>
        <w:t>Fig FM-8 Seasonal biomass trends in Trinity Bay September 2003 – Sep 2005.</w:t>
      </w:r>
      <w:proofErr w:type="gramEnd"/>
      <w:r w:rsidR="001D1107">
        <w:t xml:space="preserve"> Note May values are for the Main Bay portion </w:t>
      </w:r>
      <w:proofErr w:type="gramStart"/>
      <w:r w:rsidR="001D1107">
        <w:t>only,</w:t>
      </w:r>
      <w:proofErr w:type="gramEnd"/>
      <w:r w:rsidR="001D1107">
        <w:t xml:space="preserve"> all others are for the complete Bay. Biomass estimates were not available for April surveys.</w:t>
      </w:r>
    </w:p>
    <w:p w:rsidR="00B74168" w:rsidRDefault="00B74168"/>
    <w:p w:rsidR="00D20AC6" w:rsidRDefault="00D20AC6" w:rsidP="00D20AC6">
      <w:r>
        <w:br w:type="page"/>
      </w:r>
    </w:p>
    <w:p w:rsidR="00D20AC6" w:rsidRDefault="005A6D00">
      <w:r>
        <w:rPr>
          <w:noProof/>
          <w:lang w:eastAsia="en-CA"/>
        </w:rPr>
        <w:lastRenderedPageBreak/>
        <w:drawing>
          <wp:inline distT="0" distB="0" distL="0" distR="0" wp14:anchorId="08667F83" wp14:editId="4A5AD6CF">
            <wp:extent cx="5943600" cy="3632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3C0B6E" w:rsidRPr="00E138E2" w:rsidRDefault="00E35A11">
      <w:r>
        <w:t>Figure FM-</w:t>
      </w:r>
      <w:proofErr w:type="gramStart"/>
      <w:r>
        <w:t>9</w:t>
      </w:r>
      <w:r w:rsidR="003C0B6E">
        <w:t xml:space="preserve">  Offshore</w:t>
      </w:r>
      <w:proofErr w:type="gramEnd"/>
      <w:r w:rsidR="003C0B6E">
        <w:t xml:space="preserve"> acoustic index (</w:t>
      </w:r>
      <w:r w:rsidR="005A6D00">
        <w:t>red diamonds</w:t>
      </w:r>
      <w:r w:rsidR="003C0B6E">
        <w:t xml:space="preserve">) and Trinity Bay May acoustic index </w:t>
      </w:r>
      <w:r w:rsidR="005A6D00">
        <w:t xml:space="preserve">(blue diamonds) </w:t>
      </w:r>
      <w:r w:rsidR="003C0B6E">
        <w:t xml:space="preserve">from </w:t>
      </w:r>
      <w:r w:rsidR="00675C10">
        <w:t xml:space="preserve">May surveys conducted </w:t>
      </w:r>
      <w:r w:rsidR="003C0B6E">
        <w:t xml:space="preserve">1998-2017. Dashed grey </w:t>
      </w:r>
      <w:proofErr w:type="gramStart"/>
      <w:r w:rsidR="003C0B6E">
        <w:t>line indicate</w:t>
      </w:r>
      <w:proofErr w:type="gramEnd"/>
      <w:r w:rsidR="003C0B6E">
        <w:t xml:space="preserve"> 95% confidence limits </w:t>
      </w:r>
      <w:r w:rsidR="005A6D00">
        <w:t xml:space="preserve">indices. </w:t>
      </w:r>
    </w:p>
    <w:sectPr w:rsidR="003C0B6E" w:rsidRPr="00E138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DFO-MPO" w:date="2018-02-02T12:21:00Z" w:initials="FM">
    <w:p w:rsidR="005D450A" w:rsidRDefault="005D450A">
      <w:pPr>
        <w:pStyle w:val="CommentText"/>
      </w:pPr>
      <w:r>
        <w:rPr>
          <w:rStyle w:val="CommentReference"/>
        </w:rPr>
        <w:annotationRef/>
      </w:r>
      <w:r>
        <w:t xml:space="preserve">Should I repeat here the figure showing </w:t>
      </w:r>
      <w:proofErr w:type="gramStart"/>
      <w:r>
        <w:t>the  full</w:t>
      </w:r>
      <w:proofErr w:type="gramEnd"/>
      <w:r>
        <w:t xml:space="preserve"> suite of acoustic survey indices, Canada an d USSR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9FE" w:rsidRDefault="003D39FE" w:rsidP="00767E45">
      <w:pPr>
        <w:spacing w:after="0" w:line="240" w:lineRule="auto"/>
      </w:pPr>
      <w:r>
        <w:separator/>
      </w:r>
    </w:p>
  </w:endnote>
  <w:endnote w:type="continuationSeparator" w:id="0">
    <w:p w:rsidR="003D39FE" w:rsidRDefault="003D39FE" w:rsidP="0076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dvP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9FE" w:rsidRDefault="003D39FE" w:rsidP="00767E45">
      <w:pPr>
        <w:spacing w:after="0" w:line="240" w:lineRule="auto"/>
      </w:pPr>
      <w:r>
        <w:separator/>
      </w:r>
    </w:p>
  </w:footnote>
  <w:footnote w:type="continuationSeparator" w:id="0">
    <w:p w:rsidR="003D39FE" w:rsidRDefault="003D39FE" w:rsidP="00767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964FB1"/>
    <w:multiLevelType w:val="hybridMultilevel"/>
    <w:tmpl w:val="7592D2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rine Ecology Prog Seri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v5prxr6xz2a4ea50h5dww0ewvx0ttdtdsa&quot;&gt;biblio_db&lt;record-ids&gt;&lt;item&gt;35&lt;/item&gt;&lt;item&gt;67&lt;/item&gt;&lt;item&gt;105&lt;/item&gt;&lt;item&gt;112&lt;/item&gt;&lt;item&gt;114&lt;/item&gt;&lt;item&gt;135&lt;/item&gt;&lt;item&gt;176&lt;/item&gt;&lt;item&gt;188&lt;/item&gt;&lt;item&gt;189&lt;/item&gt;&lt;item&gt;193&lt;/item&gt;&lt;item&gt;320&lt;/item&gt;&lt;item&gt;558&lt;/item&gt;&lt;item&gt;645&lt;/item&gt;&lt;item&gt;703&lt;/item&gt;&lt;item&gt;712&lt;/item&gt;&lt;item&gt;717&lt;/item&gt;&lt;item&gt;729&lt;/item&gt;&lt;item&gt;732&lt;/item&gt;&lt;item&gt;743&lt;/item&gt;&lt;item&gt;749&lt;/item&gt;&lt;item&gt;755&lt;/item&gt;&lt;item&gt;831&lt;/item&gt;&lt;item&gt;833&lt;/item&gt;&lt;item&gt;835&lt;/item&gt;&lt;item&gt;880&lt;/item&gt;&lt;item&gt;881&lt;/item&gt;&lt;item&gt;882&lt;/item&gt;&lt;item&gt;883&lt;/item&gt;&lt;item&gt;884&lt;/item&gt;&lt;item&gt;885&lt;/item&gt;&lt;item&gt;886&lt;/item&gt;&lt;item&gt;887&lt;/item&gt;&lt;item&gt;888&lt;/item&gt;&lt;item&gt;889&lt;/item&gt;&lt;item&gt;890&lt;/item&gt;&lt;item&gt;891&lt;/item&gt;&lt;/record-ids&gt;&lt;/item&gt;&lt;/Libraries&gt;"/>
  </w:docVars>
  <w:rsids>
    <w:rsidRoot w:val="007F2561"/>
    <w:rsid w:val="000004F4"/>
    <w:rsid w:val="00002E26"/>
    <w:rsid w:val="000177A6"/>
    <w:rsid w:val="00017CCC"/>
    <w:rsid w:val="00022671"/>
    <w:rsid w:val="00025D1A"/>
    <w:rsid w:val="00041061"/>
    <w:rsid w:val="00043899"/>
    <w:rsid w:val="00044F1F"/>
    <w:rsid w:val="00056E8B"/>
    <w:rsid w:val="000605CD"/>
    <w:rsid w:val="0006384C"/>
    <w:rsid w:val="00066428"/>
    <w:rsid w:val="0006763D"/>
    <w:rsid w:val="00082B55"/>
    <w:rsid w:val="00091046"/>
    <w:rsid w:val="000E39F6"/>
    <w:rsid w:val="000E5DAB"/>
    <w:rsid w:val="000F377B"/>
    <w:rsid w:val="000F40FD"/>
    <w:rsid w:val="000F6BA0"/>
    <w:rsid w:val="000F7EBD"/>
    <w:rsid w:val="001075C3"/>
    <w:rsid w:val="00140060"/>
    <w:rsid w:val="0014294B"/>
    <w:rsid w:val="001751AE"/>
    <w:rsid w:val="0017638C"/>
    <w:rsid w:val="00182C41"/>
    <w:rsid w:val="001979AE"/>
    <w:rsid w:val="001A4FA2"/>
    <w:rsid w:val="001C3C98"/>
    <w:rsid w:val="001D1107"/>
    <w:rsid w:val="001D56D9"/>
    <w:rsid w:val="001D6EF0"/>
    <w:rsid w:val="002036A3"/>
    <w:rsid w:val="002072AF"/>
    <w:rsid w:val="00214FFE"/>
    <w:rsid w:val="00221B79"/>
    <w:rsid w:val="0022696A"/>
    <w:rsid w:val="00240217"/>
    <w:rsid w:val="00253246"/>
    <w:rsid w:val="00253327"/>
    <w:rsid w:val="00253D95"/>
    <w:rsid w:val="00254581"/>
    <w:rsid w:val="00256E1C"/>
    <w:rsid w:val="00276992"/>
    <w:rsid w:val="00291426"/>
    <w:rsid w:val="00291CF5"/>
    <w:rsid w:val="002A6574"/>
    <w:rsid w:val="002A6F49"/>
    <w:rsid w:val="002C62A0"/>
    <w:rsid w:val="002D6282"/>
    <w:rsid w:val="002E7F21"/>
    <w:rsid w:val="003104F7"/>
    <w:rsid w:val="00326B13"/>
    <w:rsid w:val="00335B27"/>
    <w:rsid w:val="003417FA"/>
    <w:rsid w:val="0035047D"/>
    <w:rsid w:val="00364345"/>
    <w:rsid w:val="00365DCC"/>
    <w:rsid w:val="00375FA5"/>
    <w:rsid w:val="00380551"/>
    <w:rsid w:val="003872F8"/>
    <w:rsid w:val="003956C6"/>
    <w:rsid w:val="0039687E"/>
    <w:rsid w:val="003976D8"/>
    <w:rsid w:val="003A12B9"/>
    <w:rsid w:val="003A16B9"/>
    <w:rsid w:val="003A4965"/>
    <w:rsid w:val="003B39F5"/>
    <w:rsid w:val="003C0B6E"/>
    <w:rsid w:val="003D39FE"/>
    <w:rsid w:val="003E41EF"/>
    <w:rsid w:val="003F11F2"/>
    <w:rsid w:val="0040165D"/>
    <w:rsid w:val="0041132C"/>
    <w:rsid w:val="00413266"/>
    <w:rsid w:val="00416CA6"/>
    <w:rsid w:val="00422BD9"/>
    <w:rsid w:val="00424EF6"/>
    <w:rsid w:val="00430D91"/>
    <w:rsid w:val="004728E2"/>
    <w:rsid w:val="00476B77"/>
    <w:rsid w:val="0048184C"/>
    <w:rsid w:val="004C5A99"/>
    <w:rsid w:val="004D33B8"/>
    <w:rsid w:val="004D49F1"/>
    <w:rsid w:val="004F265F"/>
    <w:rsid w:val="005107C1"/>
    <w:rsid w:val="005140BC"/>
    <w:rsid w:val="00526598"/>
    <w:rsid w:val="005276AB"/>
    <w:rsid w:val="00541065"/>
    <w:rsid w:val="00551749"/>
    <w:rsid w:val="00564A78"/>
    <w:rsid w:val="00564AB9"/>
    <w:rsid w:val="00564B28"/>
    <w:rsid w:val="00566D25"/>
    <w:rsid w:val="00581D5F"/>
    <w:rsid w:val="005A0644"/>
    <w:rsid w:val="005A6CFD"/>
    <w:rsid w:val="005A6D00"/>
    <w:rsid w:val="005A7DA5"/>
    <w:rsid w:val="005B4CC4"/>
    <w:rsid w:val="005C4C91"/>
    <w:rsid w:val="005D450A"/>
    <w:rsid w:val="005D5C96"/>
    <w:rsid w:val="005D69EA"/>
    <w:rsid w:val="005E3205"/>
    <w:rsid w:val="005E34E5"/>
    <w:rsid w:val="005F1BB9"/>
    <w:rsid w:val="006134AB"/>
    <w:rsid w:val="00613C57"/>
    <w:rsid w:val="00617A8E"/>
    <w:rsid w:val="006467D3"/>
    <w:rsid w:val="00651C29"/>
    <w:rsid w:val="00672325"/>
    <w:rsid w:val="00675C10"/>
    <w:rsid w:val="00685FC8"/>
    <w:rsid w:val="006A760A"/>
    <w:rsid w:val="006A7BB5"/>
    <w:rsid w:val="006C0F65"/>
    <w:rsid w:val="006D1BAC"/>
    <w:rsid w:val="00704785"/>
    <w:rsid w:val="007200F0"/>
    <w:rsid w:val="00724587"/>
    <w:rsid w:val="007256F6"/>
    <w:rsid w:val="007410F6"/>
    <w:rsid w:val="00742C93"/>
    <w:rsid w:val="007622B9"/>
    <w:rsid w:val="00767E45"/>
    <w:rsid w:val="00771E8F"/>
    <w:rsid w:val="00782BA8"/>
    <w:rsid w:val="007A730F"/>
    <w:rsid w:val="007B7949"/>
    <w:rsid w:val="007D0963"/>
    <w:rsid w:val="007E48B5"/>
    <w:rsid w:val="007F2218"/>
    <w:rsid w:val="007F2561"/>
    <w:rsid w:val="007F588B"/>
    <w:rsid w:val="00807772"/>
    <w:rsid w:val="008132D3"/>
    <w:rsid w:val="00823EED"/>
    <w:rsid w:val="00834829"/>
    <w:rsid w:val="0084245E"/>
    <w:rsid w:val="00843F9F"/>
    <w:rsid w:val="0084419B"/>
    <w:rsid w:val="00844692"/>
    <w:rsid w:val="00850086"/>
    <w:rsid w:val="00856257"/>
    <w:rsid w:val="00896756"/>
    <w:rsid w:val="008975F6"/>
    <w:rsid w:val="008C5502"/>
    <w:rsid w:val="008D0A11"/>
    <w:rsid w:val="008D0AF6"/>
    <w:rsid w:val="008F0352"/>
    <w:rsid w:val="009113AE"/>
    <w:rsid w:val="0092731E"/>
    <w:rsid w:val="00927769"/>
    <w:rsid w:val="009772D1"/>
    <w:rsid w:val="009A2671"/>
    <w:rsid w:val="009C06AD"/>
    <w:rsid w:val="009D7ED2"/>
    <w:rsid w:val="00A01CA6"/>
    <w:rsid w:val="00A046D7"/>
    <w:rsid w:val="00A12EBB"/>
    <w:rsid w:val="00A15C24"/>
    <w:rsid w:val="00A20E0C"/>
    <w:rsid w:val="00A340DD"/>
    <w:rsid w:val="00A34264"/>
    <w:rsid w:val="00A41CEA"/>
    <w:rsid w:val="00A47CB8"/>
    <w:rsid w:val="00A56EE5"/>
    <w:rsid w:val="00A804E6"/>
    <w:rsid w:val="00A93F73"/>
    <w:rsid w:val="00AB2B70"/>
    <w:rsid w:val="00AB46F0"/>
    <w:rsid w:val="00AC0FC6"/>
    <w:rsid w:val="00AD1617"/>
    <w:rsid w:val="00AE19B0"/>
    <w:rsid w:val="00AE5407"/>
    <w:rsid w:val="00AF50FB"/>
    <w:rsid w:val="00AF69F1"/>
    <w:rsid w:val="00B07B08"/>
    <w:rsid w:val="00B14095"/>
    <w:rsid w:val="00B233BE"/>
    <w:rsid w:val="00B35AF6"/>
    <w:rsid w:val="00B4502E"/>
    <w:rsid w:val="00B50898"/>
    <w:rsid w:val="00B64627"/>
    <w:rsid w:val="00B74168"/>
    <w:rsid w:val="00B82155"/>
    <w:rsid w:val="00BB7AB1"/>
    <w:rsid w:val="00BC2AC9"/>
    <w:rsid w:val="00BD7EA8"/>
    <w:rsid w:val="00BE300A"/>
    <w:rsid w:val="00BF00B3"/>
    <w:rsid w:val="00BF7DFC"/>
    <w:rsid w:val="00C0316F"/>
    <w:rsid w:val="00C10016"/>
    <w:rsid w:val="00C14D49"/>
    <w:rsid w:val="00C23C16"/>
    <w:rsid w:val="00C27581"/>
    <w:rsid w:val="00C27C24"/>
    <w:rsid w:val="00C3208E"/>
    <w:rsid w:val="00C551B5"/>
    <w:rsid w:val="00C737E0"/>
    <w:rsid w:val="00C73FA1"/>
    <w:rsid w:val="00C8054F"/>
    <w:rsid w:val="00C83BC5"/>
    <w:rsid w:val="00C90224"/>
    <w:rsid w:val="00C941FE"/>
    <w:rsid w:val="00CA32BF"/>
    <w:rsid w:val="00CF3177"/>
    <w:rsid w:val="00D05B6F"/>
    <w:rsid w:val="00D20AC6"/>
    <w:rsid w:val="00D42C56"/>
    <w:rsid w:val="00D85E2E"/>
    <w:rsid w:val="00DC55FD"/>
    <w:rsid w:val="00DD08F4"/>
    <w:rsid w:val="00DD2420"/>
    <w:rsid w:val="00DE47BD"/>
    <w:rsid w:val="00DF0BDE"/>
    <w:rsid w:val="00E138E2"/>
    <w:rsid w:val="00E17BA0"/>
    <w:rsid w:val="00E17FB5"/>
    <w:rsid w:val="00E20E5A"/>
    <w:rsid w:val="00E22D3E"/>
    <w:rsid w:val="00E23856"/>
    <w:rsid w:val="00E27276"/>
    <w:rsid w:val="00E35A11"/>
    <w:rsid w:val="00E431B0"/>
    <w:rsid w:val="00E53962"/>
    <w:rsid w:val="00E57381"/>
    <w:rsid w:val="00E72B06"/>
    <w:rsid w:val="00E72F42"/>
    <w:rsid w:val="00E768AE"/>
    <w:rsid w:val="00E77CE6"/>
    <w:rsid w:val="00E8362F"/>
    <w:rsid w:val="00E91D20"/>
    <w:rsid w:val="00EA189D"/>
    <w:rsid w:val="00EC1BBF"/>
    <w:rsid w:val="00ED4DBD"/>
    <w:rsid w:val="00EE7401"/>
    <w:rsid w:val="00EF11F5"/>
    <w:rsid w:val="00EF4506"/>
    <w:rsid w:val="00EF7674"/>
    <w:rsid w:val="00F10A63"/>
    <w:rsid w:val="00F1282F"/>
    <w:rsid w:val="00F22470"/>
    <w:rsid w:val="00F461E3"/>
    <w:rsid w:val="00F51426"/>
    <w:rsid w:val="00F67BFB"/>
    <w:rsid w:val="00F70462"/>
    <w:rsid w:val="00F72876"/>
    <w:rsid w:val="00F86168"/>
    <w:rsid w:val="00F907F2"/>
    <w:rsid w:val="00FA4674"/>
    <w:rsid w:val="00FD0B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qFormat/>
    <w:rsid w:val="007F588B"/>
    <w:pPr>
      <w:keepNext/>
      <w:spacing w:before="240" w:after="60" w:line="360" w:lineRule="auto"/>
      <w:jc w:val="both"/>
      <w:outlineLvl w:val="1"/>
    </w:pPr>
    <w:rPr>
      <w:rFonts w:ascii="Arial" w:eastAsia="Times New Roman" w:hAnsi="Arial" w:cs="Arial"/>
      <w:b/>
      <w:bCs/>
      <w:i/>
      <w:iCs/>
      <w:sz w:val="28"/>
      <w:szCs w:val="28"/>
      <w:lang w:eastAsia="en-CA"/>
    </w:rPr>
  </w:style>
  <w:style w:type="paragraph" w:styleId="Heading3">
    <w:name w:val="heading 3"/>
    <w:basedOn w:val="Normal"/>
    <w:next w:val="Normal"/>
    <w:link w:val="Heading3Char"/>
    <w:uiPriority w:val="9"/>
    <w:unhideWhenUsed/>
    <w:qFormat/>
    <w:rsid w:val="00A04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F2561"/>
    <w:pPr>
      <w:spacing w:after="0"/>
      <w:jc w:val="center"/>
    </w:pPr>
    <w:rPr>
      <w:rFonts w:ascii="Calibri" w:hAnsi="Calibri"/>
      <w:noProof/>
      <w:lang w:val="en-US"/>
    </w:rPr>
  </w:style>
  <w:style w:type="character" w:customStyle="1" w:styleId="EndNoteBibliographyTitleChar">
    <w:name w:val="EndNote Bibliography Title Char"/>
    <w:basedOn w:val="DefaultParagraphFont"/>
    <w:link w:val="EndNoteBibliographyTitle"/>
    <w:rsid w:val="007F2561"/>
    <w:rPr>
      <w:rFonts w:ascii="Calibri" w:hAnsi="Calibri"/>
      <w:noProof/>
      <w:lang w:val="en-US"/>
    </w:rPr>
  </w:style>
  <w:style w:type="paragraph" w:customStyle="1" w:styleId="EndNoteBibliography">
    <w:name w:val="EndNote Bibliography"/>
    <w:basedOn w:val="Normal"/>
    <w:link w:val="EndNoteBibliographyChar"/>
    <w:rsid w:val="007F2561"/>
    <w:pPr>
      <w:spacing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7F2561"/>
    <w:rPr>
      <w:rFonts w:ascii="Calibri" w:hAnsi="Calibri"/>
      <w:noProof/>
      <w:lang w:val="en-US"/>
    </w:rPr>
  </w:style>
  <w:style w:type="character" w:customStyle="1" w:styleId="Heading2Char">
    <w:name w:val="Heading 2 Char"/>
    <w:basedOn w:val="DefaultParagraphFont"/>
    <w:link w:val="Heading2"/>
    <w:rsid w:val="007F588B"/>
    <w:rPr>
      <w:rFonts w:ascii="Arial" w:eastAsia="Times New Roman" w:hAnsi="Arial" w:cs="Arial"/>
      <w:b/>
      <w:bCs/>
      <w:i/>
      <w:iCs/>
      <w:sz w:val="28"/>
      <w:szCs w:val="28"/>
      <w:lang w:eastAsia="en-CA"/>
    </w:rPr>
  </w:style>
  <w:style w:type="character" w:customStyle="1" w:styleId="fontstyle01">
    <w:name w:val="fontstyle01"/>
    <w:basedOn w:val="DefaultParagraphFont"/>
    <w:rsid w:val="00685FC8"/>
    <w:rPr>
      <w:rFonts w:ascii="AdvPL" w:hAnsi="AdvPL" w:hint="default"/>
      <w:b w:val="0"/>
      <w:bCs w:val="0"/>
      <w:i w:val="0"/>
      <w:iCs w:val="0"/>
      <w:color w:val="000000"/>
      <w:sz w:val="20"/>
      <w:szCs w:val="20"/>
    </w:rPr>
  </w:style>
  <w:style w:type="paragraph" w:styleId="ListParagraph">
    <w:name w:val="List Paragraph"/>
    <w:basedOn w:val="Normal"/>
    <w:uiPriority w:val="34"/>
    <w:qFormat/>
    <w:rsid w:val="007D0963"/>
    <w:pPr>
      <w:ind w:left="720"/>
      <w:contextualSpacing/>
    </w:pPr>
  </w:style>
  <w:style w:type="character" w:styleId="Hyperlink">
    <w:name w:val="Hyperlink"/>
    <w:basedOn w:val="DefaultParagraphFont"/>
    <w:uiPriority w:val="99"/>
    <w:unhideWhenUsed/>
    <w:rsid w:val="003976D8"/>
    <w:rPr>
      <w:color w:val="0000FF" w:themeColor="hyperlink"/>
      <w:u w:val="single"/>
    </w:rPr>
  </w:style>
  <w:style w:type="paragraph" w:styleId="BalloonText">
    <w:name w:val="Balloon Text"/>
    <w:basedOn w:val="Normal"/>
    <w:link w:val="BalloonTextChar"/>
    <w:uiPriority w:val="99"/>
    <w:semiHidden/>
    <w:unhideWhenUsed/>
    <w:rsid w:val="00C275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581"/>
    <w:rPr>
      <w:rFonts w:ascii="Tahoma" w:hAnsi="Tahoma" w:cs="Tahoma"/>
      <w:sz w:val="16"/>
      <w:szCs w:val="16"/>
    </w:rPr>
  </w:style>
  <w:style w:type="character" w:styleId="CommentReference">
    <w:name w:val="annotation reference"/>
    <w:basedOn w:val="DefaultParagraphFont"/>
    <w:uiPriority w:val="99"/>
    <w:semiHidden/>
    <w:unhideWhenUsed/>
    <w:rsid w:val="00066428"/>
    <w:rPr>
      <w:sz w:val="16"/>
      <w:szCs w:val="16"/>
    </w:rPr>
  </w:style>
  <w:style w:type="paragraph" w:styleId="CommentText">
    <w:name w:val="annotation text"/>
    <w:basedOn w:val="Normal"/>
    <w:link w:val="CommentTextChar"/>
    <w:uiPriority w:val="99"/>
    <w:semiHidden/>
    <w:unhideWhenUsed/>
    <w:rsid w:val="00066428"/>
    <w:pPr>
      <w:spacing w:line="240" w:lineRule="auto"/>
    </w:pPr>
    <w:rPr>
      <w:sz w:val="20"/>
      <w:szCs w:val="20"/>
    </w:rPr>
  </w:style>
  <w:style w:type="character" w:customStyle="1" w:styleId="CommentTextChar">
    <w:name w:val="Comment Text Char"/>
    <w:basedOn w:val="DefaultParagraphFont"/>
    <w:link w:val="CommentText"/>
    <w:uiPriority w:val="99"/>
    <w:semiHidden/>
    <w:rsid w:val="00066428"/>
    <w:rPr>
      <w:sz w:val="20"/>
      <w:szCs w:val="20"/>
    </w:rPr>
  </w:style>
  <w:style w:type="paragraph" w:styleId="CommentSubject">
    <w:name w:val="annotation subject"/>
    <w:basedOn w:val="CommentText"/>
    <w:next w:val="CommentText"/>
    <w:link w:val="CommentSubjectChar"/>
    <w:uiPriority w:val="99"/>
    <w:semiHidden/>
    <w:unhideWhenUsed/>
    <w:rsid w:val="00066428"/>
    <w:rPr>
      <w:b/>
      <w:bCs/>
    </w:rPr>
  </w:style>
  <w:style w:type="character" w:customStyle="1" w:styleId="CommentSubjectChar">
    <w:name w:val="Comment Subject Char"/>
    <w:basedOn w:val="CommentTextChar"/>
    <w:link w:val="CommentSubject"/>
    <w:uiPriority w:val="99"/>
    <w:semiHidden/>
    <w:rsid w:val="00066428"/>
    <w:rPr>
      <w:b/>
      <w:bCs/>
      <w:sz w:val="20"/>
      <w:szCs w:val="20"/>
    </w:rPr>
  </w:style>
  <w:style w:type="character" w:customStyle="1" w:styleId="Heading3Char">
    <w:name w:val="Heading 3 Char"/>
    <w:basedOn w:val="DefaultParagraphFont"/>
    <w:link w:val="Heading3"/>
    <w:uiPriority w:val="9"/>
    <w:rsid w:val="00A046D7"/>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7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7E45"/>
  </w:style>
  <w:style w:type="paragraph" w:styleId="Footer">
    <w:name w:val="footer"/>
    <w:basedOn w:val="Normal"/>
    <w:link w:val="FooterChar"/>
    <w:uiPriority w:val="99"/>
    <w:unhideWhenUsed/>
    <w:rsid w:val="00767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7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011247">
      <w:bodyDiv w:val="1"/>
      <w:marLeft w:val="0"/>
      <w:marRight w:val="0"/>
      <w:marTop w:val="0"/>
      <w:marBottom w:val="0"/>
      <w:divBdr>
        <w:top w:val="none" w:sz="0" w:space="0" w:color="auto"/>
        <w:left w:val="none" w:sz="0" w:space="0" w:color="auto"/>
        <w:bottom w:val="none" w:sz="0" w:space="0" w:color="auto"/>
        <w:right w:val="none" w:sz="0" w:space="0" w:color="auto"/>
      </w:divBdr>
    </w:div>
    <w:div w:id="972756403">
      <w:bodyDiv w:val="1"/>
      <w:marLeft w:val="0"/>
      <w:marRight w:val="0"/>
      <w:marTop w:val="0"/>
      <w:marBottom w:val="0"/>
      <w:divBdr>
        <w:top w:val="none" w:sz="0" w:space="0" w:color="auto"/>
        <w:left w:val="none" w:sz="0" w:space="0" w:color="auto"/>
        <w:bottom w:val="none" w:sz="0" w:space="0" w:color="auto"/>
        <w:right w:val="none" w:sz="0" w:space="0" w:color="auto"/>
      </w:divBdr>
    </w:div>
    <w:div w:id="1833138777">
      <w:bodyDiv w:val="1"/>
      <w:marLeft w:val="0"/>
      <w:marRight w:val="0"/>
      <w:marTop w:val="0"/>
      <w:marBottom w:val="0"/>
      <w:divBdr>
        <w:top w:val="none" w:sz="0" w:space="0" w:color="auto"/>
        <w:left w:val="none" w:sz="0" w:space="0" w:color="auto"/>
        <w:bottom w:val="none" w:sz="0" w:space="0" w:color="auto"/>
        <w:right w:val="none" w:sz="0" w:space="0" w:color="auto"/>
      </w:divBdr>
      <w:divsChild>
        <w:div w:id="1253196581">
          <w:marLeft w:val="0"/>
          <w:marRight w:val="0"/>
          <w:marTop w:val="0"/>
          <w:marBottom w:val="75"/>
          <w:divBdr>
            <w:top w:val="none" w:sz="0" w:space="0" w:color="auto"/>
            <w:left w:val="none" w:sz="0" w:space="0" w:color="auto"/>
            <w:bottom w:val="none" w:sz="0" w:space="0" w:color="auto"/>
            <w:right w:val="none" w:sz="0" w:space="0" w:color="auto"/>
          </w:divBdr>
        </w:div>
        <w:div w:id="219093638">
          <w:marLeft w:val="0"/>
          <w:marRight w:val="0"/>
          <w:marTop w:val="0"/>
          <w:marBottom w:val="0"/>
          <w:divBdr>
            <w:top w:val="none" w:sz="0" w:space="0" w:color="auto"/>
            <w:left w:val="none" w:sz="0" w:space="0" w:color="auto"/>
            <w:bottom w:val="none" w:sz="0" w:space="0" w:color="auto"/>
            <w:right w:val="none" w:sz="0" w:space="0" w:color="auto"/>
          </w:divBdr>
        </w:div>
        <w:div w:id="135073742">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microsoft.com/office/2007/relationships/stylesWithEffects" Target="stylesWithEffects.xml"/><Relationship Id="rId21" Type="http://schemas.openxmlformats.org/officeDocument/2006/relationships/chart" Target="charts/chart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w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chart" Target="charts/chart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doi.org/10.1139/F09-143"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5.xml"/><Relationship Id="rId10" Type="http://schemas.openxmlformats.org/officeDocument/2006/relationships/hyperlink" Target="http://www.tandfonline.com/toc/smar20/9/9"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www.tandfonline.com/doi/full/10.1080/17451000.2013.775450" TargetMode="External"/><Relationship Id="rId14" Type="http://schemas.openxmlformats.org/officeDocument/2006/relationships/image" Target="media/image3.emf"/><Relationship Id="rId22"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owbrayf\Documents\All%20current%20files\Rebuttal%20-%20Frank%20et%20al%202016\Trinity%20Bay%20Surveys%20Biological%20samples%20dates%20etc.xlsx" TargetMode="Externa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57814711936518"/>
          <c:y val="2.5573158776839643E-2"/>
          <c:w val="0.83370044052863435"/>
          <c:h val="0.83505294756253279"/>
        </c:manualLayout>
      </c:layout>
      <c:barChart>
        <c:barDir val="col"/>
        <c:grouping val="stacked"/>
        <c:varyColors val="0"/>
        <c:ser>
          <c:idx val="0"/>
          <c:order val="0"/>
          <c:tx>
            <c:strRef>
              <c:f>'Annual Summary (offshore)'!$BC$1</c:f>
              <c:strCache>
                <c:ptCount val="1"/>
                <c:pt idx="0">
                  <c:v>Age 1</c:v>
                </c:pt>
              </c:strCache>
            </c:strRef>
          </c:tx>
          <c:spPr>
            <a:pattFill prst="openDmnd">
              <a:fgClr>
                <a:srgbClr val="9999FF"/>
              </a:fgClr>
              <a:bgClr>
                <a:schemeClr val="bg1"/>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(offshore)'!$BC$2:$BC$32</c:f>
              <c:numCache>
                <c:formatCode>General</c:formatCode>
                <c:ptCount val="31"/>
                <c:pt idx="0">
                  <c:v>0</c:v>
                </c:pt>
                <c:pt idx="1">
                  <c:v>0</c:v>
                </c:pt>
                <c:pt idx="2">
                  <c:v>0</c:v>
                </c:pt>
                <c:pt idx="3">
                  <c:v>2.8</c:v>
                </c:pt>
                <c:pt idx="4">
                  <c:v>0.8</c:v>
                </c:pt>
                <c:pt idx="5">
                  <c:v>3.2</c:v>
                </c:pt>
                <c:pt idx="6">
                  <c:v>62.1</c:v>
                </c:pt>
                <c:pt idx="7">
                  <c:v>17.8</c:v>
                </c:pt>
                <c:pt idx="11">
                  <c:v>3</c:v>
                </c:pt>
                <c:pt idx="14">
                  <c:v>5.0394542779209548</c:v>
                </c:pt>
                <c:pt idx="15">
                  <c:v>2.8776550032010686</c:v>
                </c:pt>
                <c:pt idx="16">
                  <c:v>0.45192187538445866</c:v>
                </c:pt>
                <c:pt idx="17">
                  <c:v>2.1711215098224805</c:v>
                </c:pt>
                <c:pt idx="18">
                  <c:v>39.709832824211503</c:v>
                </c:pt>
                <c:pt idx="19">
                  <c:v>0.13239012198883665</c:v>
                </c:pt>
                <c:pt idx="20">
                  <c:v>8.253594751312157</c:v>
                </c:pt>
                <c:pt idx="22" formatCode="0.00">
                  <c:v>11.816821639970748</c:v>
                </c:pt>
                <c:pt idx="23" formatCode="0.0">
                  <c:v>19.660726613668473</c:v>
                </c:pt>
                <c:pt idx="24" formatCode="0.00">
                  <c:v>12.422202437624351</c:v>
                </c:pt>
                <c:pt idx="25" formatCode="0.00">
                  <c:v>9.2878527906289996</c:v>
                </c:pt>
                <c:pt idx="26" formatCode="0.0">
                  <c:v>12.057612164801993</c:v>
                </c:pt>
                <c:pt idx="27" formatCode="0.0">
                  <c:v>11.010274104281693</c:v>
                </c:pt>
                <c:pt idx="28">
                  <c:v>13.0920879702982</c:v>
                </c:pt>
                <c:pt idx="29">
                  <c:v>10.4387975470668</c:v>
                </c:pt>
                <c:pt idx="30">
                  <c:v>20.761106083591617</c:v>
                </c:pt>
              </c:numCache>
            </c:numRef>
          </c:val>
        </c:ser>
        <c:ser>
          <c:idx val="2"/>
          <c:order val="1"/>
          <c:tx>
            <c:strRef>
              <c:f>'Annual Summary (offshore)'!$BE$1</c:f>
              <c:strCache>
                <c:ptCount val="1"/>
                <c:pt idx="0">
                  <c:v>Age 2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0000" mc:Ignorable="a14" a14:legacySpreadsheetColorIndex="37"/>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(offshore)'!$BE$2:$BE$32</c:f>
              <c:numCache>
                <c:formatCode>General</c:formatCode>
                <c:ptCount val="31"/>
                <c:pt idx="0">
                  <c:v>78.687334422001072</c:v>
                </c:pt>
                <c:pt idx="1">
                  <c:v>24.624639499554053</c:v>
                </c:pt>
                <c:pt idx="2">
                  <c:v>55.419399848935164</c:v>
                </c:pt>
                <c:pt idx="3">
                  <c:v>76.668653193246371</c:v>
                </c:pt>
                <c:pt idx="4">
                  <c:v>68.540999999999997</c:v>
                </c:pt>
                <c:pt idx="5">
                  <c:v>56.602899999999998</c:v>
                </c:pt>
                <c:pt idx="6">
                  <c:v>24.225000000000001</c:v>
                </c:pt>
                <c:pt idx="7">
                  <c:v>56.311199999999999</c:v>
                </c:pt>
                <c:pt idx="8">
                  <c:v>0</c:v>
                </c:pt>
                <c:pt idx="9">
                  <c:v>0</c:v>
                </c:pt>
                <c:pt idx="10">
                  <c:v>0</c:v>
                </c:pt>
                <c:pt idx="11">
                  <c:v>45.7164</c:v>
                </c:pt>
                <c:pt idx="12">
                  <c:v>0</c:v>
                </c:pt>
                <c:pt idx="13">
                  <c:v>0</c:v>
                </c:pt>
                <c:pt idx="14">
                  <c:v>26.780089840713227</c:v>
                </c:pt>
                <c:pt idx="15">
                  <c:v>46.667477770725</c:v>
                </c:pt>
                <c:pt idx="16">
                  <c:v>34.780672254482234</c:v>
                </c:pt>
                <c:pt idx="17">
                  <c:v>15.036755587052326</c:v>
                </c:pt>
                <c:pt idx="18">
                  <c:v>11.229016008448308</c:v>
                </c:pt>
                <c:pt idx="19">
                  <c:v>38.419359393194647</c:v>
                </c:pt>
                <c:pt idx="20">
                  <c:v>8.9430617920318056</c:v>
                </c:pt>
                <c:pt idx="22" formatCode="0.00">
                  <c:v>38.462757819702716</c:v>
                </c:pt>
                <c:pt idx="23" formatCode="0.00">
                  <c:v>21.560626533537306</c:v>
                </c:pt>
                <c:pt idx="24" formatCode="0.00">
                  <c:v>27.044054511740313</c:v>
                </c:pt>
                <c:pt idx="25" formatCode="0.00">
                  <c:v>17.847579468943806</c:v>
                </c:pt>
                <c:pt idx="26" formatCode="0.00">
                  <c:v>24.798586474315201</c:v>
                </c:pt>
                <c:pt idx="27" formatCode="0.00">
                  <c:v>49.457805658288578</c:v>
                </c:pt>
                <c:pt idx="28" formatCode="0.00">
                  <c:v>32.067598609327433</c:v>
                </c:pt>
                <c:pt idx="29" formatCode="0.00">
                  <c:v>60.390284978535206</c:v>
                </c:pt>
                <c:pt idx="30" formatCode="0.00">
                  <c:v>46</c:v>
                </c:pt>
              </c:numCache>
            </c:numRef>
          </c:val>
        </c:ser>
        <c:ser>
          <c:idx val="3"/>
          <c:order val="2"/>
          <c:tx>
            <c:strRef>
              <c:f>'Annual Summary (offshore)'!$BF$1</c:f>
              <c:strCache>
                <c:ptCount val="1"/>
                <c:pt idx="0">
                  <c:v>Age 2 (mat)</c:v>
                </c:pt>
              </c:strCache>
            </c:strRef>
          </c:tx>
          <c:spPr>
            <a:solidFill>
              <a:srgbClr val="8000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(offshore)'!$BF$2:$BF$32</c:f>
              <c:numCache>
                <c:formatCode>General</c:formatCode>
                <c:ptCount val="31"/>
                <c:pt idx="0">
                  <c:v>2.3126655779989345</c:v>
                </c:pt>
                <c:pt idx="1">
                  <c:v>0.17536050044594853</c:v>
                </c:pt>
                <c:pt idx="2">
                  <c:v>3.4806001510648361</c:v>
                </c:pt>
                <c:pt idx="3">
                  <c:v>1.531346806753632</c:v>
                </c:pt>
                <c:pt idx="4">
                  <c:v>5.1589999999999998</c:v>
                </c:pt>
                <c:pt idx="5">
                  <c:v>2.2970999999999999</c:v>
                </c:pt>
                <c:pt idx="6">
                  <c:v>1.2749999999999999</c:v>
                </c:pt>
                <c:pt idx="7">
                  <c:v>3.0888</c:v>
                </c:pt>
                <c:pt idx="8">
                  <c:v>0</c:v>
                </c:pt>
                <c:pt idx="9">
                  <c:v>0</c:v>
                </c:pt>
                <c:pt idx="10">
                  <c:v>0</c:v>
                </c:pt>
                <c:pt idx="11">
                  <c:v>15.483600000000001</c:v>
                </c:pt>
                <c:pt idx="12">
                  <c:v>0</c:v>
                </c:pt>
                <c:pt idx="13">
                  <c:v>0</c:v>
                </c:pt>
                <c:pt idx="14">
                  <c:v>21.478620226294534</c:v>
                </c:pt>
                <c:pt idx="15">
                  <c:v>30.69397034338273</c:v>
                </c:pt>
                <c:pt idx="16">
                  <c:v>32.846199632714679</c:v>
                </c:pt>
                <c:pt idx="17">
                  <c:v>36.828326113609329</c:v>
                </c:pt>
                <c:pt idx="18">
                  <c:v>31.590748059639996</c:v>
                </c:pt>
                <c:pt idx="19">
                  <c:v>34.892621864334892</c:v>
                </c:pt>
                <c:pt idx="20">
                  <c:v>36.28870010521922</c:v>
                </c:pt>
                <c:pt idx="22">
                  <c:v>25.296296860816874</c:v>
                </c:pt>
                <c:pt idx="23">
                  <c:v>23.774850826897559</c:v>
                </c:pt>
                <c:pt idx="24">
                  <c:v>36.03478005674441</c:v>
                </c:pt>
                <c:pt idx="25">
                  <c:v>40.708284887784231</c:v>
                </c:pt>
                <c:pt idx="26">
                  <c:v>30.208351159039438</c:v>
                </c:pt>
                <c:pt idx="27">
                  <c:v>28.542194341711419</c:v>
                </c:pt>
                <c:pt idx="28">
                  <c:v>16.476482911347571</c:v>
                </c:pt>
                <c:pt idx="29">
                  <c:v>14.379610186994892</c:v>
                </c:pt>
                <c:pt idx="30" formatCode="0.00">
                  <c:v>10</c:v>
                </c:pt>
              </c:numCache>
            </c:numRef>
          </c:val>
        </c:ser>
        <c:ser>
          <c:idx val="5"/>
          <c:order val="3"/>
          <c:tx>
            <c:strRef>
              <c:f>'Annual Summary (offshore)'!$BH$1</c:f>
              <c:strCache>
                <c:ptCount val="1"/>
                <c:pt idx="0">
                  <c:v>Age 3 (imm)</c:v>
                </c:pt>
              </c:strCache>
            </c:strRef>
          </c:tx>
          <c:spPr>
            <a:pattFill prst="openDmnd">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0066CC" mc:Ignorable="a14" a14:legacySpreadsheetColorIndex="30"/>
              </a:bgClr>
            </a:patt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(offshore)'!$BH$2:$BH$32</c:f>
              <c:numCache>
                <c:formatCode>General</c:formatCode>
                <c:ptCount val="31"/>
                <c:pt idx="0">
                  <c:v>9.9506717320279705</c:v>
                </c:pt>
                <c:pt idx="1">
                  <c:v>41.666533264210905</c:v>
                </c:pt>
                <c:pt idx="2">
                  <c:v>3.2593889684154682</c:v>
                </c:pt>
                <c:pt idx="3">
                  <c:v>3.2022982583158477</c:v>
                </c:pt>
                <c:pt idx="4">
                  <c:v>5.759999999999998</c:v>
                </c:pt>
                <c:pt idx="5">
                  <c:v>13.6488</c:v>
                </c:pt>
                <c:pt idx="6">
                  <c:v>1.1448999999999998</c:v>
                </c:pt>
                <c:pt idx="7">
                  <c:v>2.1112000000000002</c:v>
                </c:pt>
                <c:pt idx="8">
                  <c:v>0</c:v>
                </c:pt>
                <c:pt idx="9">
                  <c:v>0</c:v>
                </c:pt>
                <c:pt idx="10">
                  <c:v>0</c:v>
                </c:pt>
                <c:pt idx="11">
                  <c:v>3.9330000000000034</c:v>
                </c:pt>
                <c:pt idx="12">
                  <c:v>0</c:v>
                </c:pt>
                <c:pt idx="13">
                  <c:v>0</c:v>
                </c:pt>
                <c:pt idx="14">
                  <c:v>2.8862685550010241</c:v>
                </c:pt>
                <c:pt idx="15">
                  <c:v>0.46577408025417633</c:v>
                </c:pt>
                <c:pt idx="16">
                  <c:v>0.31495426755928335</c:v>
                </c:pt>
                <c:pt idx="17">
                  <c:v>0.3676698043906157</c:v>
                </c:pt>
                <c:pt idx="18">
                  <c:v>0</c:v>
                </c:pt>
                <c:pt idx="19">
                  <c:v>0.34497268991844265</c:v>
                </c:pt>
                <c:pt idx="20">
                  <c:v>0</c:v>
                </c:pt>
                <c:pt idx="22">
                  <c:v>1.9263282002876814</c:v>
                </c:pt>
                <c:pt idx="23">
                  <c:v>2.1297339438252472</c:v>
                </c:pt>
                <c:pt idx="24">
                  <c:v>0.1970758353805806</c:v>
                </c:pt>
                <c:pt idx="25">
                  <c:v>1.3212512286642344</c:v>
                </c:pt>
                <c:pt idx="26">
                  <c:v>0.61196934992088714</c:v>
                </c:pt>
                <c:pt idx="27">
                  <c:v>0.35150913843399145</c:v>
                </c:pt>
                <c:pt idx="28">
                  <c:v>1.8782840038935191</c:v>
                </c:pt>
                <c:pt idx="29">
                  <c:v>2.0118822532797154</c:v>
                </c:pt>
                <c:pt idx="30">
                  <c:v>3</c:v>
                </c:pt>
              </c:numCache>
            </c:numRef>
          </c:val>
        </c:ser>
        <c:ser>
          <c:idx val="6"/>
          <c:order val="4"/>
          <c:tx>
            <c:strRef>
              <c:f>'Annual Summary (offshore)'!$BI$1</c:f>
              <c:strCache>
                <c:ptCount val="1"/>
                <c:pt idx="0">
                  <c:v>Age 3 (mat)</c:v>
                </c:pt>
              </c:strCache>
            </c:strRef>
          </c:tx>
          <c:spPr>
            <a:solidFill>
              <a:srgbClr val="0066CC"/>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(offshore)'!$BI$2:$BI$32</c:f>
              <c:numCache>
                <c:formatCode>General</c:formatCode>
                <c:ptCount val="31"/>
                <c:pt idx="0">
                  <c:v>7.64932826797203</c:v>
                </c:pt>
                <c:pt idx="1">
                  <c:v>24.233466735789101</c:v>
                </c:pt>
                <c:pt idx="2">
                  <c:v>8.9406110315845311</c:v>
                </c:pt>
                <c:pt idx="3">
                  <c:v>10.297701741684152</c:v>
                </c:pt>
                <c:pt idx="4">
                  <c:v>16.740000000000002</c:v>
                </c:pt>
                <c:pt idx="5">
                  <c:v>14.5512</c:v>
                </c:pt>
                <c:pt idx="6">
                  <c:v>9.5550999999999995</c:v>
                </c:pt>
                <c:pt idx="7">
                  <c:v>18.188800000000001</c:v>
                </c:pt>
                <c:pt idx="8">
                  <c:v>0</c:v>
                </c:pt>
                <c:pt idx="9">
                  <c:v>0</c:v>
                </c:pt>
                <c:pt idx="10">
                  <c:v>0</c:v>
                </c:pt>
                <c:pt idx="11">
                  <c:v>30.566999999999997</c:v>
                </c:pt>
                <c:pt idx="12">
                  <c:v>0</c:v>
                </c:pt>
                <c:pt idx="13">
                  <c:v>0</c:v>
                </c:pt>
                <c:pt idx="14">
                  <c:v>39.907798444096699</c:v>
                </c:pt>
                <c:pt idx="15">
                  <c:v>14.606515642754824</c:v>
                </c:pt>
                <c:pt idx="16">
                  <c:v>28.100754802561088</c:v>
                </c:pt>
                <c:pt idx="17">
                  <c:v>39.66890793000259</c:v>
                </c:pt>
                <c:pt idx="18">
                  <c:v>13.218574716032069</c:v>
                </c:pt>
                <c:pt idx="19">
                  <c:v>22.219548390963883</c:v>
                </c:pt>
                <c:pt idx="20">
                  <c:v>37.768564213813285</c:v>
                </c:pt>
                <c:pt idx="22">
                  <c:v>19.242113561115413</c:v>
                </c:pt>
                <c:pt idx="23">
                  <c:v>29.428887540002684</c:v>
                </c:pt>
                <c:pt idx="24">
                  <c:v>18.540911963199079</c:v>
                </c:pt>
                <c:pt idx="25">
                  <c:v>30.169930531351518</c:v>
                </c:pt>
                <c:pt idx="26">
                  <c:v>26.065631700508003</c:v>
                </c:pt>
                <c:pt idx="27">
                  <c:v>9.3126542425292698</c:v>
                </c:pt>
                <c:pt idx="28">
                  <c:v>34.802142997898279</c:v>
                </c:pt>
                <c:pt idx="29">
                  <c:v>10.186864035016985</c:v>
                </c:pt>
                <c:pt idx="30">
                  <c:v>18</c:v>
                </c:pt>
              </c:numCache>
            </c:numRef>
          </c:val>
        </c:ser>
        <c:ser>
          <c:idx val="7"/>
          <c:order val="5"/>
          <c:tx>
            <c:strRef>
              <c:f>'Annual Summary (offshore)'!$BJ$1</c:f>
              <c:strCache>
                <c:ptCount val="1"/>
                <c:pt idx="0">
                  <c:v>Age 4</c:v>
                </c:pt>
              </c:strCache>
            </c:strRef>
          </c:tx>
          <c:spPr>
            <a:solidFill>
              <a:srgbClr val="00FF00"/>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(offshore)'!$BJ$2:$BJ$32</c:f>
              <c:numCache>
                <c:formatCode>General</c:formatCode>
                <c:ptCount val="31"/>
                <c:pt idx="0">
                  <c:v>0.8</c:v>
                </c:pt>
                <c:pt idx="1">
                  <c:v>8.9</c:v>
                </c:pt>
                <c:pt idx="2">
                  <c:v>26</c:v>
                </c:pt>
                <c:pt idx="3">
                  <c:v>2</c:v>
                </c:pt>
                <c:pt idx="4">
                  <c:v>2.6</c:v>
                </c:pt>
                <c:pt idx="5">
                  <c:v>9.3000000000000007</c:v>
                </c:pt>
                <c:pt idx="6">
                  <c:v>1.6</c:v>
                </c:pt>
                <c:pt idx="7">
                  <c:v>2.2999999999999998</c:v>
                </c:pt>
                <c:pt idx="11">
                  <c:v>1.3</c:v>
                </c:pt>
                <c:pt idx="14">
                  <c:v>3.8338756507964464</c:v>
                </c:pt>
                <c:pt idx="15">
                  <c:v>4.3435910836776594</c:v>
                </c:pt>
                <c:pt idx="16">
                  <c:v>3.0244189562982986</c:v>
                </c:pt>
                <c:pt idx="17">
                  <c:v>5.5457666193681128</c:v>
                </c:pt>
                <c:pt idx="18">
                  <c:v>4.2277307509185924</c:v>
                </c:pt>
                <c:pt idx="19">
                  <c:v>3.9703670910538342</c:v>
                </c:pt>
                <c:pt idx="20">
                  <c:v>7.6823639655205209</c:v>
                </c:pt>
                <c:pt idx="22" formatCode="0.00">
                  <c:v>3.1392563944679028</c:v>
                </c:pt>
                <c:pt idx="23" formatCode="0.0">
                  <c:v>3.3172601750563455</c:v>
                </c:pt>
                <c:pt idx="24" formatCode="0.00">
                  <c:v>1.3225922251530093</c:v>
                </c:pt>
                <c:pt idx="25" formatCode="0.00">
                  <c:v>0.61194093906880609</c:v>
                </c:pt>
                <c:pt idx="26" formatCode="0.0">
                  <c:v>4.0056257941225848</c:v>
                </c:pt>
                <c:pt idx="27" formatCode="0.0">
                  <c:v>0.87687083464633198</c:v>
                </c:pt>
                <c:pt idx="28">
                  <c:v>1.6317280849709299</c:v>
                </c:pt>
                <c:pt idx="29">
                  <c:v>2.3518278895432903</c:v>
                </c:pt>
                <c:pt idx="30">
                  <c:v>1.4014146893401702</c:v>
                </c:pt>
              </c:numCache>
            </c:numRef>
          </c:val>
        </c:ser>
        <c:ser>
          <c:idx val="8"/>
          <c:order val="6"/>
          <c:tx>
            <c:strRef>
              <c:f>'Annual Summary (offshore)'!$BK$1</c:f>
              <c:strCache>
                <c:ptCount val="1"/>
                <c:pt idx="0">
                  <c:v>Age 5</c:v>
                </c:pt>
              </c:strCache>
            </c:strRef>
          </c:tx>
          <c:spPr>
            <a:solidFill>
              <a:srgbClr val="FF00FF"/>
            </a:solidFill>
            <a:ln w="12700">
              <a:solidFill>
                <a:srgbClr val="000000"/>
              </a:solidFill>
              <a:prstDash val="solid"/>
            </a:ln>
          </c:spPr>
          <c:invertIfNegative val="0"/>
          <c:cat>
            <c:numRef>
              <c:f>'Annual Summary (offshore)'!$BB$2:$BB$32</c:f>
              <c:numCache>
                <c:formatCode>General</c:formatCode>
                <c:ptCount val="31"/>
                <c:pt idx="0">
                  <c:v>1985</c:v>
                </c:pt>
                <c:pt idx="1">
                  <c:v>1986</c:v>
                </c:pt>
                <c:pt idx="2">
                  <c:v>1987</c:v>
                </c:pt>
                <c:pt idx="3">
                  <c:v>1988</c:v>
                </c:pt>
                <c:pt idx="4">
                  <c:v>1989</c:v>
                </c:pt>
                <c:pt idx="5">
                  <c:v>1990</c:v>
                </c:pt>
                <c:pt idx="6">
                  <c:v>1991</c:v>
                </c:pt>
                <c:pt idx="7">
                  <c:v>1992</c:v>
                </c:pt>
                <c:pt idx="8">
                  <c:v>1993</c:v>
                </c:pt>
                <c:pt idx="9">
                  <c:v>1994</c:v>
                </c:pt>
                <c:pt idx="10">
                  <c:v>1995</c:v>
                </c:pt>
                <c:pt idx="11">
                  <c:v>1996</c:v>
                </c:pt>
                <c:pt idx="12">
                  <c:v>1997</c:v>
                </c:pt>
                <c:pt idx="13">
                  <c:v>1998</c:v>
                </c:pt>
                <c:pt idx="14">
                  <c:v>1999</c:v>
                </c:pt>
                <c:pt idx="15">
                  <c:v>2000</c:v>
                </c:pt>
                <c:pt idx="16">
                  <c:v>2001</c:v>
                </c:pt>
                <c:pt idx="17">
                  <c:v>2002</c:v>
                </c:pt>
                <c:pt idx="18">
                  <c:v>2003</c:v>
                </c:pt>
                <c:pt idx="19">
                  <c:v>2004</c:v>
                </c:pt>
                <c:pt idx="20">
                  <c:v>2005</c:v>
                </c:pt>
                <c:pt idx="21">
                  <c:v>2006</c:v>
                </c:pt>
                <c:pt idx="22">
                  <c:v>2007</c:v>
                </c:pt>
                <c:pt idx="23">
                  <c:v>2008</c:v>
                </c:pt>
                <c:pt idx="24">
                  <c:v>2009</c:v>
                </c:pt>
                <c:pt idx="25">
                  <c:v>2010</c:v>
                </c:pt>
                <c:pt idx="26">
                  <c:v>2011</c:v>
                </c:pt>
                <c:pt idx="27">
                  <c:v>2012</c:v>
                </c:pt>
                <c:pt idx="28">
                  <c:v>2013</c:v>
                </c:pt>
                <c:pt idx="29">
                  <c:v>2014</c:v>
                </c:pt>
                <c:pt idx="30">
                  <c:v>2015</c:v>
                </c:pt>
              </c:numCache>
            </c:numRef>
          </c:cat>
          <c:val>
            <c:numRef>
              <c:f>'Annual Summary (offshore)'!$BK$2:$BK$32</c:f>
              <c:numCache>
                <c:formatCode>General</c:formatCode>
                <c:ptCount val="31"/>
                <c:pt idx="0">
                  <c:v>0.5</c:v>
                </c:pt>
                <c:pt idx="1">
                  <c:v>0.3</c:v>
                </c:pt>
                <c:pt idx="2">
                  <c:v>2.6</c:v>
                </c:pt>
                <c:pt idx="3">
                  <c:v>3.1</c:v>
                </c:pt>
                <c:pt idx="4">
                  <c:v>0.1</c:v>
                </c:pt>
                <c:pt idx="5">
                  <c:v>0.3</c:v>
                </c:pt>
                <c:pt idx="6">
                  <c:v>0.2</c:v>
                </c:pt>
                <c:pt idx="7">
                  <c:v>0.1</c:v>
                </c:pt>
                <c:pt idx="14">
                  <c:v>2.5898202530253069E-2</c:v>
                </c:pt>
                <c:pt idx="15">
                  <c:v>0.39193945512022033</c:v>
                </c:pt>
                <c:pt idx="16">
                  <c:v>0.48212120179272561</c:v>
                </c:pt>
                <c:pt idx="17">
                  <c:v>0.40822069203215261</c:v>
                </c:pt>
                <c:pt idx="18">
                  <c:v>0</c:v>
                </c:pt>
                <c:pt idx="20">
                  <c:v>1.0637151721030029</c:v>
                </c:pt>
                <c:pt idx="22" formatCode="0.00">
                  <c:v>8.7152137300880866E-2</c:v>
                </c:pt>
                <c:pt idx="23" formatCode="0.0">
                  <c:v>0.12791436701238329</c:v>
                </c:pt>
                <c:pt idx="24" formatCode="0.00">
                  <c:v>4.3589125361939603E-2</c:v>
                </c:pt>
                <c:pt idx="25" formatCode="0.00">
                  <c:v>3.187114873511173E-2</c:v>
                </c:pt>
                <c:pt idx="26" formatCode="0.0">
                  <c:v>0.204596675726333</c:v>
                </c:pt>
                <c:pt idx="27" formatCode="0.0">
                  <c:v>0</c:v>
                </c:pt>
                <c:pt idx="28">
                  <c:v>5.1675422264149597E-2</c:v>
                </c:pt>
                <c:pt idx="29">
                  <c:v>0.24073310956313501</c:v>
                </c:pt>
              </c:numCache>
            </c:numRef>
          </c:val>
        </c:ser>
        <c:dLbls>
          <c:showLegendKey val="0"/>
          <c:showVal val="0"/>
          <c:showCatName val="0"/>
          <c:showSerName val="0"/>
          <c:showPercent val="0"/>
          <c:showBubbleSize val="0"/>
        </c:dLbls>
        <c:gapWidth val="150"/>
        <c:overlap val="100"/>
        <c:axId val="256800640"/>
        <c:axId val="256802176"/>
      </c:barChart>
      <c:catAx>
        <c:axId val="256800640"/>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sz="1725" b="0" i="0" u="none" strike="noStrike" baseline="0">
                <a:solidFill>
                  <a:srgbClr val="000000"/>
                </a:solidFill>
                <a:latin typeface="Arial"/>
                <a:ea typeface="Arial"/>
                <a:cs typeface="Arial"/>
              </a:defRPr>
            </a:pPr>
            <a:endParaRPr lang="en-US"/>
          </a:p>
        </c:txPr>
        <c:crossAx val="256802176"/>
        <c:crosses val="autoZero"/>
        <c:auto val="1"/>
        <c:lblAlgn val="ctr"/>
        <c:lblOffset val="100"/>
        <c:tickLblSkip val="2"/>
        <c:tickMarkSkip val="1"/>
        <c:noMultiLvlLbl val="0"/>
      </c:catAx>
      <c:valAx>
        <c:axId val="256802176"/>
        <c:scaling>
          <c:orientation val="minMax"/>
          <c:max val="100"/>
        </c:scaling>
        <c:delete val="0"/>
        <c:axPos val="l"/>
        <c:title>
          <c:tx>
            <c:rich>
              <a:bodyPr/>
              <a:lstStyle/>
              <a:p>
                <a:pPr>
                  <a:defRPr sz="1725" b="1" i="0" u="none" strike="noStrike" baseline="0">
                    <a:solidFill>
                      <a:srgbClr val="000000"/>
                    </a:solidFill>
                    <a:latin typeface="Arial"/>
                    <a:ea typeface="Arial"/>
                    <a:cs typeface="Arial"/>
                  </a:defRPr>
                </a:pPr>
                <a:r>
                  <a:rPr lang="en-CA"/>
                  <a:t>Percent at age</a:t>
                </a:r>
              </a:p>
            </c:rich>
          </c:tx>
          <c:layout>
            <c:manualLayout>
              <c:xMode val="edge"/>
              <c:yMode val="edge"/>
              <c:x val="4.1111149652548938E-2"/>
              <c:y val="0.28467155398678617"/>
            </c:manualLayout>
          </c:layout>
          <c:overlay val="0"/>
          <c:spPr>
            <a:noFill/>
            <a:ln w="25400">
              <a:noFill/>
            </a:ln>
          </c:spPr>
        </c:title>
        <c:numFmt formatCode="0" sourceLinked="0"/>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Arial"/>
                <a:ea typeface="Arial"/>
                <a:cs typeface="Arial"/>
              </a:defRPr>
            </a:pPr>
            <a:endParaRPr lang="en-US"/>
          </a:p>
        </c:txPr>
        <c:crossAx val="256800640"/>
        <c:crosses val="autoZero"/>
        <c:crossBetween val="between"/>
      </c:valAx>
      <c:spPr>
        <a:noFill/>
        <a:ln w="25400">
          <a:noFill/>
        </a:ln>
      </c:spPr>
    </c:plotArea>
    <c:legend>
      <c:legendPos val="r"/>
      <c:layout>
        <c:manualLayout>
          <c:xMode val="edge"/>
          <c:yMode val="edge"/>
          <c:x val="0.37775338178881485"/>
          <c:y val="3.5346050033818022E-2"/>
          <c:w val="7.6725403817914831E-2"/>
          <c:h val="0.8264619060548466"/>
        </c:manualLayout>
      </c:layout>
      <c:overlay val="0"/>
      <c:spPr>
        <a:noFill/>
        <a:ln w="12700">
          <a:solidFill>
            <a:srgbClr val="FFFFCC"/>
          </a:solidFill>
          <a:prstDash val="solid"/>
        </a:ln>
      </c:spPr>
      <c:txPr>
        <a:bodyPr/>
        <a:lstStyle/>
        <a:p>
          <a:pPr>
            <a:defRPr sz="1000" b="0" i="0" u="none" strike="noStrike" baseline="0">
              <a:solidFill>
                <a:srgbClr val="000000"/>
              </a:solidFill>
              <a:latin typeface="Arial"/>
              <a:ea typeface="Arial"/>
              <a:cs typeface="Arial"/>
            </a:defRPr>
          </a:pPr>
          <a:endParaRPr lang="en-US"/>
        </a:p>
      </c:txPr>
    </c:legend>
    <c:plotVisOnly val="1"/>
    <c:dispBlanksAs val="gap"/>
    <c:showDLblsOverMax val="0"/>
  </c:chart>
  <c:spPr>
    <a:noFill/>
    <a:ln w="9525">
      <a:noFill/>
    </a:ln>
  </c:spPr>
  <c:txPr>
    <a:bodyPr/>
    <a:lstStyle/>
    <a:p>
      <a:pPr>
        <a:defRPr sz="145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percentStacked"/>
        <c:varyColors val="0"/>
        <c:ser>
          <c:idx val="0"/>
          <c:order val="0"/>
          <c:tx>
            <c:strRef>
              <c:f>'pivot table'!$B$4</c:f>
              <c:strCache>
                <c:ptCount val="1"/>
                <c:pt idx="0">
                  <c:v>Immature</c:v>
                </c:pt>
              </c:strCache>
            </c:strRef>
          </c:tx>
          <c:invertIfNegative val="0"/>
          <c:cat>
            <c:strRef>
              <c:f>'pivot table'!$A$5:$A$9</c:f>
              <c:strCache>
                <c:ptCount val="5"/>
                <c:pt idx="0">
                  <c:v>Jan</c:v>
                </c:pt>
                <c:pt idx="1">
                  <c:v>Apr</c:v>
                </c:pt>
                <c:pt idx="2">
                  <c:v>Jun</c:v>
                </c:pt>
                <c:pt idx="3">
                  <c:v>Sep</c:v>
                </c:pt>
                <c:pt idx="4">
                  <c:v>Oct</c:v>
                </c:pt>
              </c:strCache>
            </c:strRef>
          </c:cat>
          <c:val>
            <c:numRef>
              <c:f>'pivot table'!$B$5:$B$9</c:f>
              <c:numCache>
                <c:formatCode>General</c:formatCode>
                <c:ptCount val="5"/>
                <c:pt idx="0">
                  <c:v>694</c:v>
                </c:pt>
                <c:pt idx="1">
                  <c:v>767</c:v>
                </c:pt>
                <c:pt idx="2">
                  <c:v>1071</c:v>
                </c:pt>
                <c:pt idx="3">
                  <c:v>118</c:v>
                </c:pt>
                <c:pt idx="4">
                  <c:v>315</c:v>
                </c:pt>
              </c:numCache>
            </c:numRef>
          </c:val>
        </c:ser>
        <c:ser>
          <c:idx val="1"/>
          <c:order val="1"/>
          <c:tx>
            <c:strRef>
              <c:f>'pivot table'!$C$4</c:f>
              <c:strCache>
                <c:ptCount val="1"/>
                <c:pt idx="0">
                  <c:v>Maturing</c:v>
                </c:pt>
              </c:strCache>
            </c:strRef>
          </c:tx>
          <c:invertIfNegative val="0"/>
          <c:cat>
            <c:strRef>
              <c:f>'pivot table'!$A$5:$A$9</c:f>
              <c:strCache>
                <c:ptCount val="5"/>
                <c:pt idx="0">
                  <c:v>Jan</c:v>
                </c:pt>
                <c:pt idx="1">
                  <c:v>Apr</c:v>
                </c:pt>
                <c:pt idx="2">
                  <c:v>Jun</c:v>
                </c:pt>
                <c:pt idx="3">
                  <c:v>Sep</c:v>
                </c:pt>
                <c:pt idx="4">
                  <c:v>Oct</c:v>
                </c:pt>
              </c:strCache>
            </c:strRef>
          </c:cat>
          <c:val>
            <c:numRef>
              <c:f>'pivot table'!$C$5:$C$9</c:f>
              <c:numCache>
                <c:formatCode>General</c:formatCode>
                <c:ptCount val="5"/>
                <c:pt idx="0">
                  <c:v>558</c:v>
                </c:pt>
                <c:pt idx="1">
                  <c:v>404</c:v>
                </c:pt>
                <c:pt idx="2">
                  <c:v>1000</c:v>
                </c:pt>
                <c:pt idx="3">
                  <c:v>313</c:v>
                </c:pt>
                <c:pt idx="4">
                  <c:v>5</c:v>
                </c:pt>
              </c:numCache>
            </c:numRef>
          </c:val>
        </c:ser>
        <c:ser>
          <c:idx val="2"/>
          <c:order val="2"/>
          <c:tx>
            <c:strRef>
              <c:f>'pivot table'!$D$4</c:f>
              <c:strCache>
                <c:ptCount val="1"/>
                <c:pt idx="0">
                  <c:v>Spent/Recovering</c:v>
                </c:pt>
              </c:strCache>
            </c:strRef>
          </c:tx>
          <c:invertIfNegative val="0"/>
          <c:cat>
            <c:strRef>
              <c:f>'pivot table'!$A$5:$A$9</c:f>
              <c:strCache>
                <c:ptCount val="5"/>
                <c:pt idx="0">
                  <c:v>Jan</c:v>
                </c:pt>
                <c:pt idx="1">
                  <c:v>Apr</c:v>
                </c:pt>
                <c:pt idx="2">
                  <c:v>Jun</c:v>
                </c:pt>
                <c:pt idx="3">
                  <c:v>Sep</c:v>
                </c:pt>
                <c:pt idx="4">
                  <c:v>Oct</c:v>
                </c:pt>
              </c:strCache>
            </c:strRef>
          </c:cat>
          <c:val>
            <c:numRef>
              <c:f>'pivot table'!$D$5:$D$9</c:f>
              <c:numCache>
                <c:formatCode>General</c:formatCode>
                <c:ptCount val="5"/>
                <c:pt idx="2">
                  <c:v>23</c:v>
                </c:pt>
                <c:pt idx="3">
                  <c:v>43</c:v>
                </c:pt>
                <c:pt idx="4">
                  <c:v>8</c:v>
                </c:pt>
              </c:numCache>
            </c:numRef>
          </c:val>
        </c:ser>
        <c:dLbls>
          <c:showLegendKey val="0"/>
          <c:showVal val="0"/>
          <c:showCatName val="0"/>
          <c:showSerName val="0"/>
          <c:showPercent val="0"/>
          <c:showBubbleSize val="0"/>
        </c:dLbls>
        <c:gapWidth val="150"/>
        <c:overlap val="100"/>
        <c:axId val="258959616"/>
        <c:axId val="258994176"/>
      </c:barChart>
      <c:catAx>
        <c:axId val="258959616"/>
        <c:scaling>
          <c:orientation val="minMax"/>
        </c:scaling>
        <c:delete val="0"/>
        <c:axPos val="b"/>
        <c:majorTickMark val="out"/>
        <c:minorTickMark val="none"/>
        <c:tickLblPos val="nextTo"/>
        <c:crossAx val="258994176"/>
        <c:crosses val="autoZero"/>
        <c:auto val="1"/>
        <c:lblAlgn val="ctr"/>
        <c:lblOffset val="100"/>
        <c:noMultiLvlLbl val="0"/>
      </c:catAx>
      <c:valAx>
        <c:axId val="258994176"/>
        <c:scaling>
          <c:orientation val="minMax"/>
        </c:scaling>
        <c:delete val="0"/>
        <c:axPos val="l"/>
        <c:majorGridlines/>
        <c:title>
          <c:tx>
            <c:rich>
              <a:bodyPr rot="-5400000" vert="horz"/>
              <a:lstStyle/>
              <a:p>
                <a:pPr>
                  <a:defRPr/>
                </a:pPr>
                <a:r>
                  <a:rPr lang="en-US"/>
                  <a:t>Proportion</a:t>
                </a:r>
              </a:p>
            </c:rich>
          </c:tx>
          <c:overlay val="0"/>
        </c:title>
        <c:numFmt formatCode="#,##0.00" sourceLinked="0"/>
        <c:majorTickMark val="out"/>
        <c:minorTickMark val="none"/>
        <c:tickLblPos val="nextTo"/>
        <c:crossAx val="258959616"/>
        <c:crosses val="autoZero"/>
        <c:crossBetween val="between"/>
      </c:valAx>
    </c:plotArea>
    <c:legend>
      <c:legendPos val="r"/>
      <c:overlay val="0"/>
    </c:legend>
    <c:plotVisOnly val="1"/>
    <c:dispBlanksAs val="gap"/>
    <c:showDLblsOverMax val="0"/>
  </c:chart>
  <c:spPr>
    <a:ln>
      <a:noFill/>
    </a:ln>
  </c:spPr>
  <c:txPr>
    <a:bodyPr/>
    <a:lstStyle/>
    <a:p>
      <a:pPr>
        <a:defRPr sz="12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
        <c:idx val="6"/>
        <c:marker>
          <c:symbol val="none"/>
        </c:marker>
      </c:pivotFmt>
      <c:pivotFmt>
        <c:idx val="7"/>
        <c:marker>
          <c:symbol val="none"/>
        </c:marker>
      </c:pivotFmt>
    </c:pivotFmts>
    <c:plotArea>
      <c:layout>
        <c:manualLayout>
          <c:layoutTarget val="inner"/>
          <c:xMode val="edge"/>
          <c:yMode val="edge"/>
          <c:x val="0.16025317961003688"/>
          <c:y val="5.5443294307312707E-2"/>
          <c:w val="0.56233970853364401"/>
          <c:h val="0.81945481533909381"/>
        </c:manualLayout>
      </c:layout>
      <c:barChart>
        <c:barDir val="col"/>
        <c:grouping val="percentStacked"/>
        <c:varyColors val="0"/>
        <c:ser>
          <c:idx val="0"/>
          <c:order val="0"/>
          <c:tx>
            <c:v>1</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275</c:v>
              </c:pt>
              <c:pt idx="1">
                <c:v>99</c:v>
              </c:pt>
              <c:pt idx="2">
                <c:v>107</c:v>
              </c:pt>
              <c:pt idx="3">
                <c:v>23</c:v>
              </c:pt>
              <c:pt idx="4">
                <c:v>78</c:v>
              </c:pt>
            </c:numLit>
          </c:val>
        </c:ser>
        <c:ser>
          <c:idx val="1"/>
          <c:order val="1"/>
          <c:tx>
            <c:v>2</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84</c:v>
              </c:pt>
              <c:pt idx="1">
                <c:v>147</c:v>
              </c:pt>
              <c:pt idx="2">
                <c:v>162</c:v>
              </c:pt>
              <c:pt idx="3">
                <c:v>62</c:v>
              </c:pt>
              <c:pt idx="4">
                <c:v>12</c:v>
              </c:pt>
            </c:numLit>
          </c:val>
        </c:ser>
        <c:ser>
          <c:idx val="2"/>
          <c:order val="2"/>
          <c:tx>
            <c:v>3</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95</c:v>
              </c:pt>
              <c:pt idx="1">
                <c:v>35</c:v>
              </c:pt>
              <c:pt idx="2">
                <c:v>137</c:v>
              </c:pt>
              <c:pt idx="3">
                <c:v>15</c:v>
              </c:pt>
              <c:pt idx="4">
                <c:v>4</c:v>
              </c:pt>
            </c:numLit>
          </c:val>
        </c:ser>
        <c:ser>
          <c:idx val="3"/>
          <c:order val="3"/>
          <c:tx>
            <c:v>4</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35</c:v>
              </c:pt>
              <c:pt idx="1">
                <c:v>9</c:v>
              </c:pt>
              <c:pt idx="2">
                <c:v>36</c:v>
              </c:pt>
              <c:pt idx="3">
                <c:v>5</c:v>
              </c:pt>
              <c:pt idx="4">
                <c:v>1</c:v>
              </c:pt>
            </c:numLit>
          </c:val>
        </c:ser>
        <c:ser>
          <c:idx val="4"/>
          <c:order val="4"/>
          <c:tx>
            <c:v>5</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5</c:v>
              </c:pt>
              <c:pt idx="1">
                <c:v>0</c:v>
              </c:pt>
              <c:pt idx="2">
                <c:v>1</c:v>
              </c:pt>
              <c:pt idx="3">
                <c:v>0</c:v>
              </c:pt>
              <c:pt idx="4">
                <c:v>0</c:v>
              </c:pt>
            </c:numLit>
          </c:val>
        </c:ser>
        <c:ser>
          <c:idx val="5"/>
          <c:order val="5"/>
          <c:tx>
            <c:v>6</c:v>
          </c:tx>
          <c:invertIfNegative val="0"/>
          <c:cat>
            <c:strRef>
              <c:f>'pivot table'!$A$16:$A$20</c:f>
              <c:strCache>
                <c:ptCount val="5"/>
                <c:pt idx="0">
                  <c:v>Jan</c:v>
                </c:pt>
                <c:pt idx="1">
                  <c:v>Apr</c:v>
                </c:pt>
                <c:pt idx="2">
                  <c:v>Jun</c:v>
                </c:pt>
                <c:pt idx="3">
                  <c:v>Sep</c:v>
                </c:pt>
                <c:pt idx="4">
                  <c:v>Oct</c:v>
                </c:pt>
              </c:strCache>
            </c:strRef>
          </c:cat>
          <c:val>
            <c:numLit>
              <c:formatCode>General</c:formatCode>
              <c:ptCount val="5"/>
              <c:pt idx="0">
                <c:v>2</c:v>
              </c:pt>
              <c:pt idx="1">
                <c:v>0</c:v>
              </c:pt>
              <c:pt idx="2">
                <c:v>0</c:v>
              </c:pt>
              <c:pt idx="3">
                <c:v>0</c:v>
              </c:pt>
              <c:pt idx="4">
                <c:v>0</c:v>
              </c:pt>
            </c:numLit>
          </c:val>
        </c:ser>
        <c:dLbls>
          <c:showLegendKey val="0"/>
          <c:showVal val="0"/>
          <c:showCatName val="0"/>
          <c:showSerName val="0"/>
          <c:showPercent val="0"/>
          <c:showBubbleSize val="0"/>
        </c:dLbls>
        <c:gapWidth val="150"/>
        <c:overlap val="100"/>
        <c:axId val="260988288"/>
        <c:axId val="261026944"/>
      </c:barChart>
      <c:catAx>
        <c:axId val="260988288"/>
        <c:scaling>
          <c:orientation val="minMax"/>
        </c:scaling>
        <c:delete val="0"/>
        <c:axPos val="b"/>
        <c:majorTickMark val="out"/>
        <c:minorTickMark val="none"/>
        <c:tickLblPos val="nextTo"/>
        <c:txPr>
          <a:bodyPr/>
          <a:lstStyle/>
          <a:p>
            <a:pPr>
              <a:defRPr sz="1200"/>
            </a:pPr>
            <a:endParaRPr lang="en-US"/>
          </a:p>
        </c:txPr>
        <c:crossAx val="261026944"/>
        <c:crosses val="autoZero"/>
        <c:auto val="1"/>
        <c:lblAlgn val="ctr"/>
        <c:lblOffset val="100"/>
        <c:noMultiLvlLbl val="0"/>
      </c:catAx>
      <c:valAx>
        <c:axId val="261026944"/>
        <c:scaling>
          <c:orientation val="minMax"/>
        </c:scaling>
        <c:delete val="0"/>
        <c:axPos val="l"/>
        <c:majorGridlines/>
        <c:title>
          <c:tx>
            <c:rich>
              <a:bodyPr rot="-5400000" vert="horz"/>
              <a:lstStyle/>
              <a:p>
                <a:pPr>
                  <a:defRPr sz="1200"/>
                </a:pPr>
                <a:r>
                  <a:rPr lang="en-US" sz="1200"/>
                  <a:t>Proportion</a:t>
                </a:r>
              </a:p>
            </c:rich>
          </c:tx>
          <c:overlay val="0"/>
        </c:title>
        <c:numFmt formatCode="#,##0.00" sourceLinked="0"/>
        <c:majorTickMark val="out"/>
        <c:minorTickMark val="none"/>
        <c:tickLblPos val="nextTo"/>
        <c:txPr>
          <a:bodyPr/>
          <a:lstStyle/>
          <a:p>
            <a:pPr>
              <a:defRPr sz="1200"/>
            </a:pPr>
            <a:endParaRPr lang="en-US"/>
          </a:p>
        </c:txPr>
        <c:crossAx val="260988288"/>
        <c:crosses val="autoZero"/>
        <c:crossBetween val="between"/>
      </c:valAx>
    </c:plotArea>
    <c:legend>
      <c:legendPos val="r"/>
      <c:layout>
        <c:manualLayout>
          <c:xMode val="edge"/>
          <c:yMode val="edge"/>
          <c:x val="0.76158744528231603"/>
          <c:y val="0.22899997050930432"/>
          <c:w val="6.5634233660610053E-2"/>
          <c:h val="0.54555545725323662"/>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'seasonal pattern'!$K$1</c:f>
              <c:strCache>
                <c:ptCount val="1"/>
                <c:pt idx="0">
                  <c:v>biomass (kg)</c:v>
                </c:pt>
              </c:strCache>
            </c:strRef>
          </c:tx>
          <c:invertIfNegative val="0"/>
          <c:dPt>
            <c:idx val="3"/>
            <c:invertIfNegative val="0"/>
            <c:bubble3D val="0"/>
            <c:spPr>
              <a:pattFill prst="lgGrid">
                <a:fgClr>
                  <a:schemeClr val="accent1"/>
                </a:fgClr>
                <a:bgClr>
                  <a:schemeClr val="bg1"/>
                </a:bgClr>
              </a:pattFill>
              <a:ln>
                <a:solidFill>
                  <a:schemeClr val="accent1"/>
                </a:solidFill>
              </a:ln>
            </c:spPr>
          </c:dPt>
          <c:dPt>
            <c:idx val="7"/>
            <c:invertIfNegative val="0"/>
            <c:bubble3D val="0"/>
            <c:spPr>
              <a:pattFill prst="lgGrid">
                <a:fgClr>
                  <a:schemeClr val="accent1"/>
                </a:fgClr>
                <a:bgClr>
                  <a:schemeClr val="bg1"/>
                </a:bgClr>
              </a:pattFill>
              <a:ln>
                <a:solidFill>
                  <a:schemeClr val="accent1"/>
                </a:solidFill>
              </a:ln>
            </c:spPr>
          </c:dPt>
          <c:cat>
            <c:multiLvlStrRef>
              <c:f>'seasonal pattern'!$B$3:$C$12</c:f>
              <c:multiLvlStrCache>
                <c:ptCount val="10"/>
                <c:lvl>
                  <c:pt idx="0">
                    <c:v>Sep</c:v>
                  </c:pt>
                  <c:pt idx="1">
                    <c:v>Oct</c:v>
                  </c:pt>
                  <c:pt idx="2">
                    <c:v>Jan</c:v>
                  </c:pt>
                  <c:pt idx="3">
                    <c:v>May</c:v>
                  </c:pt>
                  <c:pt idx="4">
                    <c:v>Jun</c:v>
                  </c:pt>
                  <c:pt idx="5">
                    <c:v>Sep</c:v>
                  </c:pt>
                  <c:pt idx="6">
                    <c:v>Jan </c:v>
                  </c:pt>
                  <c:pt idx="7">
                    <c:v>May</c:v>
                  </c:pt>
                  <c:pt idx="8">
                    <c:v>Jun</c:v>
                  </c:pt>
                  <c:pt idx="9">
                    <c:v>Sep</c:v>
                  </c:pt>
                </c:lvl>
                <c:lvl>
                  <c:pt idx="0">
                    <c:v>2003</c:v>
                  </c:pt>
                  <c:pt idx="2">
                    <c:v>2004</c:v>
                  </c:pt>
                  <c:pt idx="6">
                    <c:v>2005</c:v>
                  </c:pt>
                </c:lvl>
              </c:multiLvlStrCache>
            </c:multiLvlStrRef>
          </c:cat>
          <c:val>
            <c:numRef>
              <c:f>'seasonal pattern'!$K$3:$K$12</c:f>
              <c:numCache>
                <c:formatCode>0.00E+00</c:formatCode>
                <c:ptCount val="10"/>
                <c:pt idx="0">
                  <c:v>54.45982878170858</c:v>
                </c:pt>
                <c:pt idx="1">
                  <c:v>13.09064650819086</c:v>
                </c:pt>
                <c:pt idx="2">
                  <c:v>13.159803046976643</c:v>
                </c:pt>
                <c:pt idx="3">
                  <c:v>10.4</c:v>
                </c:pt>
                <c:pt idx="4">
                  <c:v>10966.589907201134</c:v>
                </c:pt>
                <c:pt idx="5">
                  <c:v>880.08285081843712</c:v>
                </c:pt>
                <c:pt idx="6">
                  <c:v>1183.7259073137955</c:v>
                </c:pt>
                <c:pt idx="7">
                  <c:v>111.3</c:v>
                </c:pt>
                <c:pt idx="8">
                  <c:v>13702.974929707392</c:v>
                </c:pt>
                <c:pt idx="9">
                  <c:v>1.4054150292725682</c:v>
                </c:pt>
              </c:numCache>
            </c:numRef>
          </c:val>
        </c:ser>
        <c:dLbls>
          <c:showLegendKey val="0"/>
          <c:showVal val="0"/>
          <c:showCatName val="0"/>
          <c:showSerName val="0"/>
          <c:showPercent val="0"/>
          <c:showBubbleSize val="0"/>
        </c:dLbls>
        <c:gapWidth val="150"/>
        <c:axId val="258061824"/>
        <c:axId val="258063360"/>
      </c:barChart>
      <c:catAx>
        <c:axId val="258061824"/>
        <c:scaling>
          <c:orientation val="minMax"/>
        </c:scaling>
        <c:delete val="0"/>
        <c:axPos val="b"/>
        <c:majorTickMark val="out"/>
        <c:minorTickMark val="none"/>
        <c:tickLblPos val="nextTo"/>
        <c:crossAx val="258063360"/>
        <c:crosses val="autoZero"/>
        <c:auto val="1"/>
        <c:lblAlgn val="ctr"/>
        <c:lblOffset val="100"/>
        <c:noMultiLvlLbl val="0"/>
      </c:catAx>
      <c:valAx>
        <c:axId val="258063360"/>
        <c:scaling>
          <c:logBase val="10"/>
          <c:orientation val="minMax"/>
        </c:scaling>
        <c:delete val="0"/>
        <c:axPos val="l"/>
        <c:majorGridlines/>
        <c:title>
          <c:tx>
            <c:rich>
              <a:bodyPr rot="-5400000" vert="horz"/>
              <a:lstStyle/>
              <a:p>
                <a:pPr>
                  <a:defRPr sz="1200"/>
                </a:pPr>
                <a:r>
                  <a:rPr lang="en-US" sz="1200"/>
                  <a:t>Biomass (tonnes)</a:t>
                </a:r>
              </a:p>
            </c:rich>
          </c:tx>
          <c:layout>
            <c:manualLayout>
              <c:xMode val="edge"/>
              <c:yMode val="edge"/>
              <c:x val="1.5488868950753121E-2"/>
              <c:y val="0.17787984835228929"/>
            </c:manualLayout>
          </c:layout>
          <c:overlay val="0"/>
        </c:title>
        <c:numFmt formatCode="#,##0" sourceLinked="0"/>
        <c:majorTickMark val="out"/>
        <c:minorTickMark val="none"/>
        <c:tickLblPos val="nextTo"/>
        <c:crossAx val="258061824"/>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747223904704219"/>
          <c:y val="6.060616610643331E-2"/>
          <c:w val="0.84252764878749131"/>
          <c:h val="0.7789674878973929"/>
        </c:manualLayout>
      </c:layout>
      <c:lineChart>
        <c:grouping val="standard"/>
        <c:varyColors val="0"/>
        <c:ser>
          <c:idx val="1"/>
          <c:order val="0"/>
          <c:tx>
            <c:strRef>
              <c:f>graphs!$C$2</c:f>
              <c:strCache>
                <c:ptCount val="1"/>
                <c:pt idx="0">
                  <c:v>Sum of lower</c:v>
                </c:pt>
              </c:strCache>
            </c:strRef>
          </c:tx>
          <c:spPr>
            <a:ln w="12700">
              <a:solidFill>
                <a:srgbClr val="FF0000"/>
              </a:solidFill>
              <a:prstDash val="sysDash"/>
            </a:ln>
          </c:spPr>
          <c:marker>
            <c:symbol val="dash"/>
            <c:size val="5"/>
            <c:spPr>
              <a:noFill/>
              <a:ln>
                <a:solidFill>
                  <a:srgbClr val="C0C0C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graphs!$M$3:$M$38</c:f>
              <c:numCache>
                <c:formatCode>General</c:formatCode>
                <c:ptCount val="36"/>
                <c:pt idx="6" formatCode="0">
                  <c:v>3579.5695042131383</c:v>
                </c:pt>
                <c:pt idx="7" formatCode="0">
                  <c:v>3126.8464044257594</c:v>
                </c:pt>
                <c:pt idx="8" formatCode="0">
                  <c:v>4168.5922590359996</c:v>
                </c:pt>
                <c:pt idx="9" formatCode="0">
                  <c:v>61.40982490148604</c:v>
                </c:pt>
                <c:pt idx="10" formatCode="0">
                  <c:v>114.50031905946605</c:v>
                </c:pt>
                <c:pt idx="14" formatCode="0">
                  <c:v>32.123622036666006</c:v>
                </c:pt>
                <c:pt idx="17" formatCode="0">
                  <c:v>140.93446662639261</c:v>
                </c:pt>
                <c:pt idx="18" formatCode="0">
                  <c:v>100.2255820275394</c:v>
                </c:pt>
                <c:pt idx="19" formatCode="0">
                  <c:v>86.055886059002574</c:v>
                </c:pt>
                <c:pt idx="20" formatCode="0">
                  <c:v>70.167597179670025</c:v>
                </c:pt>
                <c:pt idx="21" formatCode="0">
                  <c:v>78.337780848155106</c:v>
                </c:pt>
                <c:pt idx="22" formatCode="0">
                  <c:v>100.39296248656741</c:v>
                </c:pt>
                <c:pt idx="23" formatCode="0">
                  <c:v>63.254375987263025</c:v>
                </c:pt>
                <c:pt idx="25" formatCode="0">
                  <c:v>233.35085026736198</c:v>
                </c:pt>
                <c:pt idx="26" formatCode="0">
                  <c:v>207.27915731362589</c:v>
                </c:pt>
                <c:pt idx="27" formatCode="0">
                  <c:v>227.09312857300202</c:v>
                </c:pt>
                <c:pt idx="28" formatCode="0">
                  <c:v>13.621038791282276</c:v>
                </c:pt>
                <c:pt idx="29" formatCode="0">
                  <c:v>161.55948053070085</c:v>
                </c:pt>
                <c:pt idx="30" formatCode="0">
                  <c:v>165.90633820235021</c:v>
                </c:pt>
                <c:pt idx="31" formatCode="0">
                  <c:v>519.91647002170919</c:v>
                </c:pt>
                <c:pt idx="32" formatCode="0">
                  <c:v>839.18475697691463</c:v>
                </c:pt>
                <c:pt idx="33" formatCode="0">
                  <c:v>507.67633102778314</c:v>
                </c:pt>
                <c:pt idx="35" formatCode="0">
                  <c:v>133.73561171892206</c:v>
                </c:pt>
              </c:numCache>
            </c:numRef>
          </c:val>
          <c:smooth val="0"/>
        </c:ser>
        <c:ser>
          <c:idx val="2"/>
          <c:order val="1"/>
          <c:tx>
            <c:strRef>
              <c:f>graphs!$D$2</c:f>
              <c:strCache>
                <c:ptCount val="1"/>
                <c:pt idx="0">
                  <c:v>Sum of upper</c:v>
                </c:pt>
              </c:strCache>
            </c:strRef>
          </c:tx>
          <c:spPr>
            <a:ln w="12700">
              <a:solidFill>
                <a:srgbClr val="FF0000"/>
              </a:solidFill>
              <a:prstDash val="sysDash"/>
            </a:ln>
          </c:spPr>
          <c:marker>
            <c:symbol val="dash"/>
            <c:size val="5"/>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graphs!$N$3:$N$38</c:f>
              <c:numCache>
                <c:formatCode>General</c:formatCode>
                <c:ptCount val="36"/>
                <c:pt idx="6" formatCode="0">
                  <c:v>5179.9990311483634</c:v>
                </c:pt>
                <c:pt idx="7" formatCode="0">
                  <c:v>4505.3260777582791</c:v>
                </c:pt>
                <c:pt idx="8" formatCode="0">
                  <c:v>8353.5738274634823</c:v>
                </c:pt>
                <c:pt idx="9" formatCode="0">
                  <c:v>339.15019181150245</c:v>
                </c:pt>
                <c:pt idx="10" formatCode="0">
                  <c:v>175.47897954267998</c:v>
                </c:pt>
                <c:pt idx="14" formatCode="0">
                  <c:v>74.162970497860101</c:v>
                </c:pt>
                <c:pt idx="17" formatCode="0">
                  <c:v>414.40352409760493</c:v>
                </c:pt>
                <c:pt idx="18" formatCode="0">
                  <c:v>158.51736759213151</c:v>
                </c:pt>
                <c:pt idx="19" formatCode="0">
                  <c:v>375.38455245943209</c:v>
                </c:pt>
                <c:pt idx="20" formatCode="0">
                  <c:v>109.44023712280698</c:v>
                </c:pt>
                <c:pt idx="21" formatCode="0">
                  <c:v>191.40731510644969</c:v>
                </c:pt>
                <c:pt idx="22" formatCode="0">
                  <c:v>216.26867605243953</c:v>
                </c:pt>
                <c:pt idx="23" formatCode="0">
                  <c:v>333.52634711431955</c:v>
                </c:pt>
                <c:pt idx="25" formatCode="0">
                  <c:v>473.15373202417356</c:v>
                </c:pt>
                <c:pt idx="26" formatCode="0">
                  <c:v>496.40124323339251</c:v>
                </c:pt>
                <c:pt idx="27" formatCode="0">
                  <c:v>351.53508193277463</c:v>
                </c:pt>
                <c:pt idx="28" formatCode="0">
                  <c:v>60.734573339180628</c:v>
                </c:pt>
                <c:pt idx="29" formatCode="0">
                  <c:v>318.94215749445613</c:v>
                </c:pt>
                <c:pt idx="30" formatCode="0">
                  <c:v>355.12963426299041</c:v>
                </c:pt>
                <c:pt idx="31" formatCode="0">
                  <c:v>1259.0504333085555</c:v>
                </c:pt>
                <c:pt idx="32" formatCode="0">
                  <c:v>1209.5005327974952</c:v>
                </c:pt>
                <c:pt idx="33" formatCode="0">
                  <c:v>906.43292047447449</c:v>
                </c:pt>
                <c:pt idx="35" formatCode="0">
                  <c:v>211.52592973368863</c:v>
                </c:pt>
              </c:numCache>
            </c:numRef>
          </c:val>
          <c:smooth val="0"/>
        </c:ser>
        <c:ser>
          <c:idx val="3"/>
          <c:order val="2"/>
          <c:tx>
            <c:strRef>
              <c:f>graphs!$L$2</c:f>
              <c:strCache>
                <c:ptCount val="1"/>
                <c:pt idx="0">
                  <c:v>biomass thou tons</c:v>
                </c:pt>
              </c:strCache>
            </c:strRef>
          </c:tx>
          <c:spPr>
            <a:ln w="12700">
              <a:solidFill>
                <a:srgbClr val="FF0000"/>
              </a:solidFill>
              <a:prstDash val="solid"/>
            </a:ln>
          </c:spPr>
          <c:marker>
            <c:symbol val="diamond"/>
            <c:size val="8"/>
            <c:spPr>
              <a:solidFill>
                <a:srgbClr val="FF0000"/>
              </a:solidFill>
              <a:ln>
                <a:solidFill>
                  <a:srgbClr val="FF0000"/>
                </a:solidFill>
                <a:prstDash val="solid"/>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graphs!$L$3:$L$38</c:f>
              <c:numCache>
                <c:formatCode>General</c:formatCode>
                <c:ptCount val="36"/>
                <c:pt idx="6" formatCode="0">
                  <c:v>4285.0499622403959</c:v>
                </c:pt>
                <c:pt idx="7" formatCode="0">
                  <c:v>3712.3278029967514</c:v>
                </c:pt>
                <c:pt idx="8" formatCode="0">
                  <c:v>5782.8244983873237</c:v>
                </c:pt>
                <c:pt idx="9" formatCode="0">
                  <c:v>137.82829606831856</c:v>
                </c:pt>
                <c:pt idx="10" formatCode="0">
                  <c:v>138.01892569381539</c:v>
                </c:pt>
                <c:pt idx="14" formatCode="0">
                  <c:v>47.448349730736808</c:v>
                </c:pt>
                <c:pt idx="17" formatCode="0">
                  <c:v>216.30545447319437</c:v>
                </c:pt>
                <c:pt idx="18" formatCode="0">
                  <c:v>124.74977848998033</c:v>
                </c:pt>
                <c:pt idx="19" formatCode="0">
                  <c:v>129.41885726665353</c:v>
                </c:pt>
                <c:pt idx="20" formatCode="0">
                  <c:v>83.865016448557427</c:v>
                </c:pt>
                <c:pt idx="21" formatCode="0">
                  <c:v>108.13910917210923</c:v>
                </c:pt>
                <c:pt idx="22" formatCode="0">
                  <c:v>125.15963663769749</c:v>
                </c:pt>
                <c:pt idx="23" formatCode="0">
                  <c:v>98.073814690821735</c:v>
                </c:pt>
                <c:pt idx="25" formatCode="0">
                  <c:v>300.47718434017946</c:v>
                </c:pt>
                <c:pt idx="26" formatCode="0">
                  <c:v>262.85500204694961</c:v>
                </c:pt>
                <c:pt idx="27" formatCode="0">
                  <c:v>262.16638724987791</c:v>
                </c:pt>
                <c:pt idx="28" formatCode="0">
                  <c:v>23.229830220979022</c:v>
                </c:pt>
                <c:pt idx="29" formatCode="0">
                  <c:v>209.64570212735831</c:v>
                </c:pt>
                <c:pt idx="30" formatCode="0">
                  <c:v>205.76128530349743</c:v>
                </c:pt>
                <c:pt idx="31" formatCode="0">
                  <c:v>762.84330641017709</c:v>
                </c:pt>
                <c:pt idx="32" formatCode="0">
                  <c:v>982.85487536432333</c:v>
                </c:pt>
                <c:pt idx="33" formatCode="0">
                  <c:v>661.25793391027287</c:v>
                </c:pt>
                <c:pt idx="35" formatCode="0">
                  <c:v>157.63159354587341</c:v>
                </c:pt>
              </c:numCache>
            </c:numRef>
          </c:val>
          <c:smooth val="0"/>
        </c:ser>
        <c:ser>
          <c:idx val="0"/>
          <c:order val="3"/>
          <c:tx>
            <c:strRef>
              <c:f>graphs!$W$2</c:f>
              <c:strCache>
                <c:ptCount val="1"/>
                <c:pt idx="0">
                  <c:v>Trinity Bay</c:v>
                </c:pt>
              </c:strCache>
            </c:strRef>
          </c:tx>
          <c:spPr>
            <a:ln>
              <a:solidFill>
                <a:schemeClr val="accent1"/>
              </a:solidFill>
            </a:ln>
          </c:spPr>
          <c:marker>
            <c:symbol val="diamond"/>
            <c:size val="8"/>
            <c:spPr>
              <a:solidFill>
                <a:schemeClr val="accent1"/>
              </a:solidFill>
              <a:ln>
                <a:solidFill>
                  <a:schemeClr val="accent1"/>
                </a:solidFill>
              </a:ln>
            </c:spPr>
          </c:marker>
          <c:cat>
            <c:numRef>
              <c:f>graphs!$S$3:$S$38</c:f>
              <c:numCache>
                <c:formatCode>General</c:formatCode>
                <c:ptCount val="36"/>
                <c:pt idx="0">
                  <c:v>1982</c:v>
                </c:pt>
                <c:pt idx="1">
                  <c:v>1983</c:v>
                </c:pt>
                <c:pt idx="2">
                  <c:v>1984</c:v>
                </c:pt>
                <c:pt idx="3">
                  <c:v>1985</c:v>
                </c:pt>
                <c:pt idx="4">
                  <c:v>1986</c:v>
                </c:pt>
                <c:pt idx="5">
                  <c:v>1987</c:v>
                </c:pt>
                <c:pt idx="6">
                  <c:v>1988</c:v>
                </c:pt>
                <c:pt idx="7">
                  <c:v>1989</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pt idx="32">
                  <c:v>2014</c:v>
                </c:pt>
                <c:pt idx="33">
                  <c:v>2015</c:v>
                </c:pt>
                <c:pt idx="34">
                  <c:v>2016</c:v>
                </c:pt>
                <c:pt idx="35">
                  <c:v>2017</c:v>
                </c:pt>
              </c:numCache>
            </c:numRef>
          </c:cat>
          <c:val>
            <c:numRef>
              <c:f>graphs!$W$3:$W$38</c:f>
              <c:numCache>
                <c:formatCode>General</c:formatCode>
                <c:ptCount val="36"/>
                <c:pt idx="14" formatCode="0.000">
                  <c:v>22.218</c:v>
                </c:pt>
                <c:pt idx="17" formatCode="#,##0">
                  <c:v>19.201292943353252</c:v>
                </c:pt>
                <c:pt idx="18" formatCode="#,##0">
                  <c:v>90.98363956405548</c:v>
                </c:pt>
                <c:pt idx="19" formatCode="#,##0">
                  <c:v>60.251075728752362</c:v>
                </c:pt>
                <c:pt idx="20" formatCode="#,##0">
                  <c:v>10.649275746343903</c:v>
                </c:pt>
                <c:pt idx="21" formatCode="#,##0">
                  <c:v>12.14395855053381</c:v>
                </c:pt>
                <c:pt idx="22" formatCode="#,##0">
                  <c:v>5.6479356206571909</c:v>
                </c:pt>
                <c:pt idx="23" formatCode="#,##0">
                  <c:v>37.014859533853212</c:v>
                </c:pt>
                <c:pt idx="24">
                  <c:v>0</c:v>
                </c:pt>
                <c:pt idx="25" formatCode="#,##0">
                  <c:v>12.05916443236784</c:v>
                </c:pt>
                <c:pt idx="26" formatCode="#,##0">
                  <c:v>53.996646091725694</c:v>
                </c:pt>
                <c:pt idx="27" formatCode="#,##0">
                  <c:v>17.644514203270326</c:v>
                </c:pt>
                <c:pt idx="28" formatCode="#,##0">
                  <c:v>15.995804776526013</c:v>
                </c:pt>
                <c:pt idx="29" formatCode="#,##0">
                  <c:v>47.336934803578323</c:v>
                </c:pt>
                <c:pt idx="30" formatCode="#,##0">
                  <c:v>16.204278148180556</c:v>
                </c:pt>
                <c:pt idx="31" formatCode="#,##0">
                  <c:v>3.3736895099432163</c:v>
                </c:pt>
                <c:pt idx="32">
                  <c:v>0</c:v>
                </c:pt>
                <c:pt idx="33">
                  <c:v>0</c:v>
                </c:pt>
                <c:pt idx="34">
                  <c:v>0</c:v>
                </c:pt>
                <c:pt idx="35">
                  <c:v>5.0739999999999998</c:v>
                </c:pt>
              </c:numCache>
            </c:numRef>
          </c:val>
          <c:smooth val="0"/>
        </c:ser>
        <c:ser>
          <c:idx val="4"/>
          <c:order val="4"/>
          <c:tx>
            <c:strRef>
              <c:f>graphs!$X$2</c:f>
              <c:strCache>
                <c:ptCount val="1"/>
                <c:pt idx="0">
                  <c:v>Upper</c:v>
                </c:pt>
              </c:strCache>
            </c:strRef>
          </c:tx>
          <c:spPr>
            <a:ln>
              <a:prstDash val="sysDash"/>
            </a:ln>
          </c:spPr>
          <c:marker>
            <c:symbol val="dash"/>
            <c:size val="7"/>
            <c:spPr>
              <a:solidFill>
                <a:schemeClr val="accent1"/>
              </a:solidFill>
              <a:ln>
                <a:solidFill>
                  <a:schemeClr val="accent1"/>
                </a:solidFill>
              </a:ln>
            </c:spPr>
          </c:marker>
          <c:val>
            <c:numRef>
              <c:f>graphs!$X$3:$X$38</c:f>
              <c:numCache>
                <c:formatCode>General</c:formatCode>
                <c:ptCount val="36"/>
                <c:pt idx="17" formatCode="#,##0">
                  <c:v>5.4983032443606064</c:v>
                </c:pt>
                <c:pt idx="18" formatCode="#,##0">
                  <c:v>45.436969951922755</c:v>
                </c:pt>
                <c:pt idx="19" formatCode="#,##0">
                  <c:v>24.800498548144304</c:v>
                </c:pt>
                <c:pt idx="20" formatCode="#,##0">
                  <c:v>8.250964473946615</c:v>
                </c:pt>
                <c:pt idx="21" formatCode="#,##0">
                  <c:v>8.305181523190182</c:v>
                </c:pt>
                <c:pt idx="22" formatCode="#,##0">
                  <c:v>1.4293435937701029</c:v>
                </c:pt>
                <c:pt idx="23" formatCode="#,##0">
                  <c:v>20.081504086409403</c:v>
                </c:pt>
                <c:pt idx="24">
                  <c:v>0</c:v>
                </c:pt>
                <c:pt idx="25" formatCode="#,##0">
                  <c:v>9.0202787333345498</c:v>
                </c:pt>
                <c:pt idx="26" formatCode="#,##0">
                  <c:v>37.661812925542485</c:v>
                </c:pt>
                <c:pt idx="27" formatCode="#,##0">
                  <c:v>15.34308596017339</c:v>
                </c:pt>
                <c:pt idx="28" formatCode="#,##0">
                  <c:v>11.007508479147061</c:v>
                </c:pt>
                <c:pt idx="29" formatCode="#,##0">
                  <c:v>33.204391095440151</c:v>
                </c:pt>
                <c:pt idx="30" formatCode="#,##0">
                  <c:v>12.257639643111858</c:v>
                </c:pt>
                <c:pt idx="31" formatCode="#,##0">
                  <c:v>2.3475453778117807</c:v>
                </c:pt>
                <c:pt idx="32" formatCode="#,##0">
                  <c:v>0</c:v>
                </c:pt>
                <c:pt idx="33" formatCode="#,##0">
                  <c:v>0</c:v>
                </c:pt>
                <c:pt idx="34" formatCode="#,##0">
                  <c:v>0</c:v>
                </c:pt>
                <c:pt idx="35" formatCode="#,##0">
                  <c:v>3.50175306</c:v>
                </c:pt>
              </c:numCache>
            </c:numRef>
          </c:val>
          <c:smooth val="0"/>
        </c:ser>
        <c:ser>
          <c:idx val="5"/>
          <c:order val="5"/>
          <c:tx>
            <c:strRef>
              <c:f>graphs!$Y$2</c:f>
              <c:strCache>
                <c:ptCount val="1"/>
                <c:pt idx="0">
                  <c:v>lower</c:v>
                </c:pt>
              </c:strCache>
            </c:strRef>
          </c:tx>
          <c:spPr>
            <a:ln>
              <a:solidFill>
                <a:schemeClr val="accent1"/>
              </a:solidFill>
              <a:prstDash val="sysDash"/>
            </a:ln>
          </c:spPr>
          <c:marker>
            <c:symbol val="dash"/>
            <c:size val="7"/>
            <c:spPr>
              <a:ln>
                <a:solidFill>
                  <a:schemeClr val="accent1"/>
                </a:solidFill>
              </a:ln>
            </c:spPr>
          </c:marker>
          <c:val>
            <c:numRef>
              <c:f>graphs!$Y$3:$Y$38</c:f>
              <c:numCache>
                <c:formatCode>General</c:formatCode>
                <c:ptCount val="36"/>
                <c:pt idx="17" formatCode="#,##0">
                  <c:v>45.993936249473222</c:v>
                </c:pt>
                <c:pt idx="18" formatCode="#,##0">
                  <c:v>151.83319723898578</c:v>
                </c:pt>
                <c:pt idx="19" formatCode="#,##0">
                  <c:v>256.53337894232556</c:v>
                </c:pt>
                <c:pt idx="20" formatCode="#,##0">
                  <c:v>15.595750496945671</c:v>
                </c:pt>
                <c:pt idx="21" formatCode="#,##0">
                  <c:v>28.174595096006222</c:v>
                </c:pt>
                <c:pt idx="22" formatCode="#,##0">
                  <c:v>71.585191078510377</c:v>
                </c:pt>
                <c:pt idx="23" formatCode="#,##0">
                  <c:v>66.504209583737463</c:v>
                </c:pt>
                <c:pt idx="24">
                  <c:v>0</c:v>
                </c:pt>
                <c:pt idx="25" formatCode="#,##0">
                  <c:v>220.95436232722258</c:v>
                </c:pt>
                <c:pt idx="26" formatCode="#,##0">
                  <c:v>95.481368417495048</c:v>
                </c:pt>
                <c:pt idx="27" formatCode="#,##0">
                  <c:v>21.766550395174828</c:v>
                </c:pt>
                <c:pt idx="28" formatCode="#,##0">
                  <c:v>506.61601448472635</c:v>
                </c:pt>
                <c:pt idx="29" formatCode="#,##0">
                  <c:v>71.062596722784562</c:v>
                </c:pt>
                <c:pt idx="30" formatCode="#,##0">
                  <c:v>28.535023671424632</c:v>
                </c:pt>
                <c:pt idx="31" formatCode="#,##0">
                  <c:v>15.159420159743792</c:v>
                </c:pt>
                <c:pt idx="32">
                  <c:v>0</c:v>
                </c:pt>
                <c:pt idx="33">
                  <c:v>0</c:v>
                </c:pt>
                <c:pt idx="34">
                  <c:v>0</c:v>
                </c:pt>
                <c:pt idx="35" formatCode="#,##0">
                  <c:v>9.3375776669999997</c:v>
                </c:pt>
              </c:numCache>
            </c:numRef>
          </c:val>
          <c:smooth val="0"/>
        </c:ser>
        <c:dLbls>
          <c:showLegendKey val="0"/>
          <c:showVal val="0"/>
          <c:showCatName val="0"/>
          <c:showSerName val="0"/>
          <c:showPercent val="0"/>
          <c:showBubbleSize val="0"/>
        </c:dLbls>
        <c:marker val="1"/>
        <c:smooth val="0"/>
        <c:axId val="279177472"/>
        <c:axId val="279249280"/>
      </c:lineChart>
      <c:catAx>
        <c:axId val="279177472"/>
        <c:scaling>
          <c:orientation val="minMax"/>
        </c:scaling>
        <c:delete val="0"/>
        <c:axPos val="b"/>
        <c:numFmt formatCode="General" sourceLinked="1"/>
        <c:majorTickMark val="out"/>
        <c:minorTickMark val="none"/>
        <c:tickLblPos val="nextTo"/>
        <c:spPr>
          <a:ln w="3175">
            <a:solidFill>
              <a:schemeClr val="tx1"/>
            </a:solidFill>
            <a:prstDash val="solid"/>
          </a:ln>
        </c:spPr>
        <c:txPr>
          <a:bodyPr rot="-5400000" vert="horz"/>
          <a:lstStyle/>
          <a:p>
            <a:pPr>
              <a:defRPr sz="1200" b="0" i="0" u="none" strike="noStrike" baseline="0">
                <a:solidFill>
                  <a:sysClr val="windowText" lastClr="000000"/>
                </a:solidFill>
                <a:latin typeface="Arial"/>
                <a:ea typeface="Arial"/>
                <a:cs typeface="Arial"/>
              </a:defRPr>
            </a:pPr>
            <a:endParaRPr lang="en-US"/>
          </a:p>
        </c:txPr>
        <c:crossAx val="279249280"/>
        <c:crossesAt val="0.1"/>
        <c:auto val="1"/>
        <c:lblAlgn val="ctr"/>
        <c:lblOffset val="100"/>
        <c:tickLblSkip val="2"/>
        <c:tickMarkSkip val="1"/>
        <c:noMultiLvlLbl val="0"/>
      </c:catAx>
      <c:valAx>
        <c:axId val="279249280"/>
        <c:scaling>
          <c:logBase val="10"/>
          <c:orientation val="minMax"/>
        </c:scaling>
        <c:delete val="0"/>
        <c:axPos val="l"/>
        <c:title>
          <c:tx>
            <c:rich>
              <a:bodyPr/>
              <a:lstStyle/>
              <a:p>
                <a:pPr>
                  <a:defRPr sz="1200" b="1" i="0" u="none" strike="noStrike" baseline="0">
                    <a:solidFill>
                      <a:sysClr val="windowText" lastClr="000000"/>
                    </a:solidFill>
                    <a:latin typeface="Arial"/>
                    <a:ea typeface="Arial"/>
                    <a:cs typeface="Arial"/>
                  </a:defRPr>
                </a:pPr>
                <a:r>
                  <a:rPr lang="en-CA" sz="1200">
                    <a:solidFill>
                      <a:sysClr val="windowText" lastClr="000000"/>
                    </a:solidFill>
                  </a:rPr>
                  <a:t>Biomass Index (kilotonnes)</a:t>
                </a:r>
              </a:p>
            </c:rich>
          </c:tx>
          <c:layout>
            <c:manualLayout>
              <c:xMode val="edge"/>
              <c:yMode val="edge"/>
              <c:x val="1.3013325257419741E-2"/>
              <c:y val="0.20553989317768845"/>
            </c:manualLayout>
          </c:layout>
          <c:overlay val="0"/>
          <c:spPr>
            <a:noFill/>
            <a:ln w="25400">
              <a:noFill/>
            </a:ln>
          </c:spPr>
        </c:title>
        <c:numFmt formatCode="0" sourceLinked="0"/>
        <c:majorTickMark val="out"/>
        <c:minorTickMark val="none"/>
        <c:tickLblPos val="nextTo"/>
        <c:spPr>
          <a:ln w="3175">
            <a:solidFill>
              <a:schemeClr val="tx1"/>
            </a:solidFill>
            <a:prstDash val="solid"/>
          </a:ln>
        </c:spPr>
        <c:txPr>
          <a:bodyPr rot="0" vert="horz"/>
          <a:lstStyle/>
          <a:p>
            <a:pPr>
              <a:defRPr sz="1200" b="0" i="0" u="none" strike="noStrike" baseline="0">
                <a:solidFill>
                  <a:sysClr val="windowText" lastClr="000000"/>
                </a:solidFill>
                <a:latin typeface="Arial"/>
                <a:ea typeface="Arial"/>
                <a:cs typeface="Arial"/>
              </a:defRPr>
            </a:pPr>
            <a:endParaRPr lang="en-US"/>
          </a:p>
        </c:txPr>
        <c:crossAx val="279177472"/>
        <c:crosses val="autoZero"/>
        <c:crossBetween val="between"/>
      </c:valAx>
      <c:spPr>
        <a:noFill/>
        <a:ln w="25400">
          <a:noFill/>
        </a:ln>
      </c:spPr>
    </c:plotArea>
    <c:plotVisOnly val="1"/>
    <c:dispBlanksAs val="gap"/>
    <c:showDLblsOverMax val="0"/>
  </c:chart>
  <c:spPr>
    <a:noFill/>
    <a:ln w="9525">
      <a:noFill/>
    </a:ln>
  </c:spPr>
  <c:txPr>
    <a:bodyPr/>
    <a:lstStyle/>
    <a:p>
      <a:pPr>
        <a:defRPr sz="2100"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5201</Words>
  <Characters>29652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34784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Buren</dc:creator>
  <cp:lastModifiedBy>Alejandro Buren</cp:lastModifiedBy>
  <cp:revision>3</cp:revision>
  <cp:lastPrinted>2018-02-02T17:45:00Z</cp:lastPrinted>
  <dcterms:created xsi:type="dcterms:W3CDTF">2018-02-05T18:01:00Z</dcterms:created>
  <dcterms:modified xsi:type="dcterms:W3CDTF">2018-02-12T15:39:00Z</dcterms:modified>
</cp:coreProperties>
</file>